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C0BDA" w14:textId="2A04B9DB" w:rsidR="00C5042C" w:rsidRPr="00542339" w:rsidRDefault="0053250D" w:rsidP="00C5042C">
      <w:pPr>
        <w:jc w:val="center"/>
        <w:rPr>
          <w:sz w:val="32"/>
          <w:szCs w:val="32"/>
        </w:rPr>
      </w:pPr>
      <w:r>
        <w:rPr>
          <w:noProof/>
        </w:rPr>
        <mc:AlternateContent>
          <mc:Choice Requires="wps">
            <w:drawing>
              <wp:anchor distT="0" distB="0" distL="114300" distR="114300" simplePos="0" relativeHeight="251659264" behindDoc="1" locked="0" layoutInCell="1" allowOverlap="1" wp14:anchorId="2299876A" wp14:editId="75752476">
                <wp:simplePos x="0" y="0"/>
                <wp:positionH relativeFrom="column">
                  <wp:posOffset>-114300</wp:posOffset>
                </wp:positionH>
                <wp:positionV relativeFrom="paragraph">
                  <wp:posOffset>-40640</wp:posOffset>
                </wp:positionV>
                <wp:extent cx="5797550" cy="9258300"/>
                <wp:effectExtent l="0" t="0" r="0" b="0"/>
                <wp:wrapNone/>
                <wp:docPr id="10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DEBDB" id="Rectangle 4" o:spid="_x0000_s1026" style="position:absolute;margin-left:-9pt;margin-top:-3.2pt;width:456.5pt;height:7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"/>
            </w:pict>
          </mc:Fallback>
        </mc:AlternateContent>
      </w:r>
      <w:r w:rsidR="00C5042C" w:rsidRPr="00542339">
        <w:rPr>
          <w:sz w:val="32"/>
          <w:szCs w:val="32"/>
        </w:rPr>
        <w:t>TRƯỜNG ĐẠI HỌC BÁCH KHOA HÀ NỘI</w:t>
      </w:r>
    </w:p>
    <w:p w14:paraId="55FF71C0" w14:textId="77777777" w:rsidR="00C5042C" w:rsidRPr="00542339" w:rsidRDefault="00C5042C" w:rsidP="00C5042C">
      <w:pPr>
        <w:jc w:val="center"/>
        <w:rPr>
          <w:sz w:val="32"/>
          <w:szCs w:val="32"/>
        </w:rPr>
      </w:pPr>
      <w:r>
        <w:rPr>
          <w:sz w:val="32"/>
          <w:szCs w:val="32"/>
        </w:rPr>
        <w:t>VIỆN</w:t>
      </w:r>
      <w:r w:rsidRPr="00542339">
        <w:rPr>
          <w:sz w:val="32"/>
          <w:szCs w:val="32"/>
        </w:rPr>
        <w:t xml:space="preserve"> CÔNG NGHỆ THÔNG TIN</w:t>
      </w:r>
      <w:r>
        <w:rPr>
          <w:sz w:val="32"/>
          <w:szCs w:val="32"/>
        </w:rPr>
        <w:t xml:space="preserve"> VÀ TRUYỀN THÔNG</w:t>
      </w:r>
    </w:p>
    <w:p w14:paraId="43BBBE7F" w14:textId="77777777" w:rsidR="00C5042C" w:rsidRPr="00542339" w:rsidRDefault="00C5042C" w:rsidP="00C5042C">
      <w:pPr>
        <w:jc w:val="center"/>
        <w:rPr>
          <w:sz w:val="32"/>
          <w:szCs w:val="32"/>
        </w:rPr>
      </w:pPr>
      <w:r w:rsidRPr="00542339">
        <w:rPr>
          <w:sz w:val="32"/>
          <w:szCs w:val="32"/>
        </w:rPr>
        <w:t>──────── * ───────</w:t>
      </w:r>
    </w:p>
    <w:p w14:paraId="1487EF9F" w14:textId="77777777" w:rsidR="00C5042C" w:rsidRDefault="00C5042C" w:rsidP="00C5042C">
      <w:pPr>
        <w:jc w:val="center"/>
      </w:pPr>
    </w:p>
    <w:p w14:paraId="3E00664D" w14:textId="77777777" w:rsidR="00C5042C" w:rsidRDefault="00C5042C" w:rsidP="00C5042C">
      <w:pPr>
        <w:jc w:val="center"/>
      </w:pPr>
    </w:p>
    <w:p w14:paraId="30617303" w14:textId="77777777" w:rsidR="00C5042C" w:rsidRDefault="00C5042C" w:rsidP="00C5042C">
      <w:pPr>
        <w:jc w:val="center"/>
      </w:pPr>
    </w:p>
    <w:p w14:paraId="2586082B" w14:textId="77777777" w:rsidR="00C5042C" w:rsidRDefault="00C5042C" w:rsidP="00C5042C">
      <w:pPr>
        <w:jc w:val="center"/>
      </w:pPr>
    </w:p>
    <w:p w14:paraId="21F41770" w14:textId="77777777" w:rsidR="00C5042C" w:rsidRDefault="00C5042C" w:rsidP="00C5042C">
      <w:pPr>
        <w:jc w:val="center"/>
      </w:pPr>
    </w:p>
    <w:p w14:paraId="2C33F7E9" w14:textId="77777777" w:rsidR="00C5042C" w:rsidRDefault="00C5042C" w:rsidP="00C5042C">
      <w:pPr>
        <w:jc w:val="center"/>
      </w:pPr>
    </w:p>
    <w:p w14:paraId="60BA5F6A" w14:textId="77777777" w:rsidR="00C5042C" w:rsidRDefault="00C5042C" w:rsidP="00C5042C">
      <w:pPr>
        <w:jc w:val="center"/>
      </w:pPr>
    </w:p>
    <w:p w14:paraId="68EB4111" w14:textId="77777777" w:rsidR="00C5042C" w:rsidRDefault="00C5042C" w:rsidP="00C5042C">
      <w:pPr>
        <w:jc w:val="center"/>
      </w:pPr>
    </w:p>
    <w:p w14:paraId="242C2808" w14:textId="77777777" w:rsidR="00C5042C" w:rsidRDefault="00C5042C" w:rsidP="00C5042C">
      <w:pPr>
        <w:jc w:val="center"/>
      </w:pPr>
    </w:p>
    <w:p w14:paraId="4D08823D" w14:textId="77777777" w:rsidR="00C5042C" w:rsidRDefault="00C5042C" w:rsidP="00C5042C">
      <w:pPr>
        <w:jc w:val="center"/>
        <w:rPr>
          <w:sz w:val="64"/>
          <w:szCs w:val="64"/>
        </w:rPr>
      </w:pPr>
      <w:r>
        <w:rPr>
          <w:sz w:val="64"/>
          <w:szCs w:val="64"/>
        </w:rPr>
        <w:t>ĐỒ ÁN</w:t>
      </w:r>
    </w:p>
    <w:p w14:paraId="5A793500" w14:textId="77777777" w:rsidR="00C5042C" w:rsidRDefault="00C5042C" w:rsidP="00C5042C">
      <w:pPr>
        <w:jc w:val="center"/>
        <w:rPr>
          <w:b/>
          <w:sz w:val="76"/>
          <w:szCs w:val="76"/>
        </w:rPr>
      </w:pPr>
      <w:r>
        <w:rPr>
          <w:b/>
          <w:sz w:val="76"/>
          <w:szCs w:val="76"/>
        </w:rPr>
        <w:t>TỐT NGHIỆP ĐẠI HỌC</w:t>
      </w:r>
    </w:p>
    <w:p w14:paraId="76F32ED8" w14:textId="1BE8F82B" w:rsidR="00C5042C" w:rsidRPr="00B43862" w:rsidRDefault="00C5042C" w:rsidP="00C5042C">
      <w:pPr>
        <w:spacing w:before="240"/>
        <w:jc w:val="center"/>
        <w:rPr>
          <w:rFonts w:ascii="Arial" w:hAnsi="Arial" w:cs="Arial"/>
          <w:sz w:val="32"/>
          <w:szCs w:val="40"/>
        </w:rPr>
      </w:pPr>
      <w:r w:rsidRPr="00B43862">
        <w:rPr>
          <w:rFonts w:ascii="Arial" w:hAnsi="Arial" w:cs="Arial"/>
          <w:sz w:val="32"/>
          <w:szCs w:val="40"/>
        </w:rPr>
        <w:t>NGÀNH CÔNG NGHỆ THÔNG TIN</w:t>
      </w:r>
      <w:r w:rsidR="00776963" w:rsidRPr="00B43862">
        <w:rPr>
          <w:rFonts w:ascii="Arial" w:hAnsi="Arial" w:cs="Arial"/>
          <w:sz w:val="32"/>
          <w:szCs w:val="40"/>
        </w:rPr>
        <w:t xml:space="preserve"> VÀ TRUYỀN THÔNG</w:t>
      </w:r>
    </w:p>
    <w:p w14:paraId="6A58F93F" w14:textId="6A22343B" w:rsidR="00C5042C" w:rsidRPr="00B43862" w:rsidRDefault="00F774D1" w:rsidP="00C5042C">
      <w:pPr>
        <w:spacing w:before="240"/>
        <w:jc w:val="center"/>
        <w:rPr>
          <w:sz w:val="22"/>
        </w:rPr>
      </w:pPr>
      <w:r w:rsidRPr="00B43862">
        <w:rPr>
          <w:rFonts w:ascii="Arial" w:hAnsi="Arial" w:cs="Arial"/>
          <w:sz w:val="32"/>
          <w:szCs w:val="40"/>
        </w:rPr>
        <w:t xml:space="preserve">BỘ MÔN </w:t>
      </w:r>
      <w:r w:rsidR="00C5042C" w:rsidRPr="00B43862">
        <w:rPr>
          <w:rFonts w:ascii="Arial" w:hAnsi="Arial" w:cs="Arial"/>
          <w:sz w:val="32"/>
          <w:szCs w:val="40"/>
        </w:rPr>
        <w:t>KỸ THUẬT MÁY TÍNH</w:t>
      </w:r>
    </w:p>
    <w:p w14:paraId="725ECB90" w14:textId="77777777" w:rsidR="00C5042C" w:rsidRDefault="00C5042C" w:rsidP="00C5042C">
      <w:pPr>
        <w:jc w:val="center"/>
      </w:pPr>
    </w:p>
    <w:p w14:paraId="39B43FCF" w14:textId="77777777" w:rsidR="00C5042C" w:rsidRDefault="00C5042C" w:rsidP="00C5042C">
      <w:pPr>
        <w:jc w:val="center"/>
      </w:pPr>
    </w:p>
    <w:p w14:paraId="5300C2A3" w14:textId="77777777" w:rsidR="00C5042C" w:rsidRDefault="00C5042C" w:rsidP="00C5042C">
      <w:pPr>
        <w:jc w:val="center"/>
      </w:pPr>
    </w:p>
    <w:p w14:paraId="5F37CA45" w14:textId="77777777" w:rsidR="00C5042C" w:rsidRPr="00F44E8A" w:rsidRDefault="00C5042C" w:rsidP="00C5042C">
      <w:pPr>
        <w:spacing w:before="120"/>
        <w:jc w:val="center"/>
        <w:rPr>
          <w:b/>
          <w:sz w:val="56"/>
          <w:szCs w:val="44"/>
        </w:rPr>
      </w:pPr>
      <w:r w:rsidRPr="00F44E8A">
        <w:rPr>
          <w:b/>
          <w:sz w:val="56"/>
          <w:szCs w:val="44"/>
        </w:rPr>
        <w:t>XÂY DỰNG ỨNG DỤNG</w:t>
      </w:r>
    </w:p>
    <w:p w14:paraId="7A5797D9" w14:textId="77777777" w:rsidR="00C5042C" w:rsidRPr="00F44E8A" w:rsidRDefault="00C5042C" w:rsidP="00C5042C">
      <w:pPr>
        <w:spacing w:before="120"/>
        <w:jc w:val="center"/>
        <w:rPr>
          <w:b/>
          <w:sz w:val="56"/>
          <w:szCs w:val="44"/>
        </w:rPr>
      </w:pPr>
      <w:r w:rsidRPr="00F44E8A">
        <w:rPr>
          <w:b/>
          <w:sz w:val="56"/>
          <w:szCs w:val="44"/>
        </w:rPr>
        <w:t>BÁCH KHOA OPEN DAY</w:t>
      </w:r>
    </w:p>
    <w:p w14:paraId="0D69576C" w14:textId="77777777" w:rsidR="00C5042C" w:rsidRDefault="00C5042C" w:rsidP="00C5042C"/>
    <w:p w14:paraId="1D4B79D1" w14:textId="77777777" w:rsidR="00C5042C" w:rsidRDefault="00C5042C" w:rsidP="00C5042C"/>
    <w:p w14:paraId="738D0783" w14:textId="77777777" w:rsidR="00C5042C" w:rsidRDefault="00C5042C" w:rsidP="00C5042C"/>
    <w:p w14:paraId="04661C76" w14:textId="77777777" w:rsidR="00C5042C" w:rsidRDefault="00C5042C" w:rsidP="00C5042C"/>
    <w:p w14:paraId="5C5E95AF" w14:textId="77777777" w:rsidR="00C5042C" w:rsidRDefault="00C5042C" w:rsidP="00C5042C"/>
    <w:p w14:paraId="33A14AF8" w14:textId="77777777" w:rsidR="00C5042C" w:rsidRPr="00542339" w:rsidRDefault="00C5042C" w:rsidP="00C5042C">
      <w:pPr>
        <w:tabs>
          <w:tab w:val="left" w:pos="5850"/>
        </w:tabs>
        <w:ind w:left="2880" w:firstLine="360"/>
        <w:rPr>
          <w:sz w:val="28"/>
          <w:szCs w:val="28"/>
        </w:rPr>
      </w:pPr>
      <w:r>
        <w:rPr>
          <w:sz w:val="28"/>
          <w:szCs w:val="28"/>
        </w:rPr>
        <w:t>Sinh viên thực hiện</w:t>
      </w:r>
      <w:r w:rsidRPr="00542339">
        <w:rPr>
          <w:sz w:val="28"/>
          <w:szCs w:val="28"/>
        </w:rPr>
        <w:t>:</w:t>
      </w:r>
      <w:r>
        <w:rPr>
          <w:sz w:val="28"/>
          <w:szCs w:val="28"/>
        </w:rPr>
        <w:tab/>
      </w:r>
      <w:r>
        <w:rPr>
          <w:b/>
          <w:sz w:val="28"/>
          <w:szCs w:val="28"/>
        </w:rPr>
        <w:t>Lê Mạnh Hùng</w:t>
      </w:r>
    </w:p>
    <w:p w14:paraId="4DC5D141" w14:textId="77777777" w:rsidR="00C5042C" w:rsidRPr="00542339" w:rsidRDefault="00C5042C" w:rsidP="00C5042C">
      <w:pPr>
        <w:tabs>
          <w:tab w:val="left" w:pos="5850"/>
        </w:tabs>
        <w:rPr>
          <w:sz w:val="28"/>
          <w:szCs w:val="28"/>
        </w:rPr>
      </w:pPr>
      <w:r>
        <w:rPr>
          <w:sz w:val="28"/>
          <w:szCs w:val="28"/>
        </w:rPr>
        <w:tab/>
        <w:t xml:space="preserve">Lớp CNTT 1.1 </w:t>
      </w:r>
      <w:r w:rsidRPr="00542339">
        <w:rPr>
          <w:sz w:val="28"/>
          <w:szCs w:val="28"/>
        </w:rPr>
        <w:t>-</w:t>
      </w:r>
      <w:r>
        <w:rPr>
          <w:sz w:val="28"/>
          <w:szCs w:val="28"/>
        </w:rPr>
        <w:t xml:space="preserve"> </w:t>
      </w:r>
      <w:r w:rsidRPr="004D6217">
        <w:rPr>
          <w:sz w:val="28"/>
          <w:szCs w:val="28"/>
        </w:rPr>
        <w:t>K</w:t>
      </w:r>
      <w:r>
        <w:rPr>
          <w:sz w:val="28"/>
          <w:szCs w:val="28"/>
        </w:rPr>
        <w:t>59</w:t>
      </w:r>
    </w:p>
    <w:p w14:paraId="38F97731" w14:textId="7FB77CAD" w:rsidR="00C5042C" w:rsidRPr="00542339" w:rsidRDefault="00C5042C" w:rsidP="00C5042C">
      <w:pPr>
        <w:tabs>
          <w:tab w:val="left" w:pos="5850"/>
        </w:tabs>
        <w:ind w:firstLine="3240"/>
        <w:rPr>
          <w:b/>
          <w:i/>
          <w:sz w:val="28"/>
          <w:szCs w:val="28"/>
        </w:rPr>
      </w:pPr>
      <w:r w:rsidRPr="00542339">
        <w:rPr>
          <w:sz w:val="28"/>
          <w:szCs w:val="28"/>
        </w:rPr>
        <w:t>Giáo vi</w:t>
      </w:r>
      <w:r>
        <w:rPr>
          <w:sz w:val="28"/>
          <w:szCs w:val="28"/>
        </w:rPr>
        <w:t xml:space="preserve">ên hướng dẫn: </w:t>
      </w:r>
      <w:r>
        <w:rPr>
          <w:sz w:val="28"/>
          <w:szCs w:val="28"/>
        </w:rPr>
        <w:tab/>
        <w:t>T</w:t>
      </w:r>
      <w:r w:rsidR="00BD630E">
        <w:rPr>
          <w:sz w:val="28"/>
          <w:szCs w:val="28"/>
        </w:rPr>
        <w:t>h</w:t>
      </w:r>
      <w:r>
        <w:rPr>
          <w:sz w:val="28"/>
          <w:szCs w:val="28"/>
        </w:rPr>
        <w:t xml:space="preserve">S. </w:t>
      </w:r>
      <w:r>
        <w:rPr>
          <w:b/>
          <w:sz w:val="28"/>
          <w:szCs w:val="28"/>
        </w:rPr>
        <w:t>Nguyễn Đức Tiến</w:t>
      </w:r>
    </w:p>
    <w:p w14:paraId="555E5EB4" w14:textId="77777777" w:rsidR="00C5042C" w:rsidRDefault="00C5042C" w:rsidP="00C5042C"/>
    <w:p w14:paraId="2063F94F" w14:textId="77777777" w:rsidR="00C5042C" w:rsidRDefault="00C5042C" w:rsidP="00C5042C"/>
    <w:p w14:paraId="365FFDFA" w14:textId="77777777" w:rsidR="00C5042C" w:rsidRDefault="00C5042C" w:rsidP="00C5042C"/>
    <w:p w14:paraId="1B9F3517" w14:textId="77777777" w:rsidR="00C5042C" w:rsidRDefault="00C5042C" w:rsidP="00C5042C"/>
    <w:p w14:paraId="45C481F5" w14:textId="77777777" w:rsidR="00C5042C" w:rsidRDefault="00C5042C" w:rsidP="00C5042C"/>
    <w:p w14:paraId="1EBA5C3D" w14:textId="77777777" w:rsidR="00C5042C" w:rsidRDefault="00C5042C" w:rsidP="00C5042C">
      <w:pPr>
        <w:jc w:val="center"/>
        <w:rPr>
          <w:sz w:val="28"/>
          <w:szCs w:val="28"/>
        </w:rPr>
      </w:pPr>
    </w:p>
    <w:p w14:paraId="6E714788" w14:textId="77777777" w:rsidR="00C5042C" w:rsidRPr="00542339" w:rsidRDefault="00C5042C" w:rsidP="00C5042C">
      <w:pPr>
        <w:jc w:val="center"/>
        <w:rPr>
          <w:sz w:val="32"/>
          <w:szCs w:val="32"/>
        </w:rPr>
      </w:pPr>
      <w:r w:rsidRPr="00542339">
        <w:rPr>
          <w:sz w:val="32"/>
          <w:szCs w:val="32"/>
        </w:rPr>
        <w:t>H</w:t>
      </w:r>
      <w:r>
        <w:rPr>
          <w:sz w:val="32"/>
          <w:szCs w:val="32"/>
        </w:rPr>
        <w:t>À NỘI 05-2019</w:t>
      </w:r>
    </w:p>
    <w:p w14:paraId="6EE8A50A" w14:textId="77777777" w:rsidR="00776963" w:rsidRDefault="00776963">
      <w:pPr>
        <w:jc w:val="left"/>
        <w:rPr>
          <w:rFonts w:ascii="Arial" w:hAnsi="Arial"/>
          <w:b/>
          <w:bCs/>
          <w:color w:val="0F243E" w:themeColor="text2" w:themeShade="80"/>
          <w:sz w:val="36"/>
        </w:rPr>
      </w:pPr>
      <w:r>
        <w:br w:type="page"/>
      </w:r>
    </w:p>
    <w:p w14:paraId="0AD20F2A" w14:textId="214F0111" w:rsidR="00C5042C" w:rsidRDefault="00C5042C" w:rsidP="00C5042C">
      <w:pPr>
        <w:pStyle w:val="Heading1"/>
      </w:pPr>
      <w:bookmarkStart w:id="0" w:name="_Toc9538765"/>
      <w:r>
        <w:lastRenderedPageBreak/>
        <w:t>PHIẾU GIAO NHIỆM VỤ ĐỒ ÁN TỐT NGHIỆP</w:t>
      </w:r>
      <w:bookmarkEnd w:id="0"/>
    </w:p>
    <w:p w14:paraId="379C8152" w14:textId="77777777" w:rsidR="00C5042C" w:rsidRPr="00573942" w:rsidRDefault="00C5042C" w:rsidP="00C5042C"/>
    <w:p w14:paraId="0A19F013" w14:textId="77777777" w:rsidR="00C5042C" w:rsidRPr="008C099E" w:rsidRDefault="00C5042C" w:rsidP="00C5042C">
      <w:pPr>
        <w:spacing w:line="288" w:lineRule="auto"/>
        <w:rPr>
          <w:b/>
        </w:rPr>
      </w:pPr>
      <w:r w:rsidRPr="008C099E">
        <w:rPr>
          <w:b/>
        </w:rPr>
        <w:t>1. Thông tin về sinh viên</w:t>
      </w:r>
    </w:p>
    <w:p w14:paraId="201BAEBE" w14:textId="77777777" w:rsidR="00C5042C" w:rsidRDefault="00C5042C" w:rsidP="00C5042C">
      <w:pPr>
        <w:spacing w:line="288" w:lineRule="auto"/>
      </w:pPr>
      <w:r>
        <w:t>Họ và tên sinh viên: Lê Mạnh Hùng</w:t>
      </w:r>
    </w:p>
    <w:p w14:paraId="610B7E72" w14:textId="749B1A16" w:rsidR="00C5042C" w:rsidRPr="00FF57C4" w:rsidRDefault="00C5042C" w:rsidP="00C5042C">
      <w:pPr>
        <w:spacing w:line="288" w:lineRule="auto"/>
      </w:pPr>
      <w:r>
        <w:t>Điện thoại liên lạc: 034</w:t>
      </w:r>
      <w:r w:rsidR="00FE2CCC">
        <w:t>-</w:t>
      </w:r>
      <w:r>
        <w:t>823</w:t>
      </w:r>
      <w:r w:rsidR="00FE2CCC">
        <w:t>-</w:t>
      </w:r>
      <w:r>
        <w:t>4347</w:t>
      </w:r>
      <w:r>
        <w:tab/>
      </w:r>
      <w:r>
        <w:tab/>
      </w:r>
      <w:r>
        <w:tab/>
        <w:t>Email</w:t>
      </w:r>
      <w:r w:rsidRPr="00FF57C4">
        <w:t>:</w:t>
      </w:r>
      <w:r w:rsidR="00475F40">
        <w:t xml:space="preserve"> h</w:t>
      </w:r>
      <w:r>
        <w:t>actieuho96@gmail.com</w:t>
      </w:r>
    </w:p>
    <w:p w14:paraId="10FEC9F0" w14:textId="77777777" w:rsidR="00C5042C" w:rsidRPr="00FF57C4" w:rsidRDefault="00C5042C" w:rsidP="00C5042C">
      <w:pPr>
        <w:spacing w:line="288" w:lineRule="auto"/>
      </w:pPr>
      <w:r w:rsidRPr="00FF57C4">
        <w:t xml:space="preserve">Lớp: </w:t>
      </w:r>
      <w:r>
        <w:t>Kỹ thuật máy tính K59</w:t>
      </w:r>
      <w:r>
        <w:tab/>
      </w:r>
      <w:r>
        <w:tab/>
      </w:r>
      <w:r>
        <w:tab/>
      </w:r>
      <w:r w:rsidRPr="00FF57C4">
        <w:t>Hệ đào tạo:</w:t>
      </w:r>
      <w:r>
        <w:t xml:space="preserve"> Đại học chính quy</w:t>
      </w:r>
    </w:p>
    <w:p w14:paraId="1995AC98" w14:textId="7D44C409" w:rsidR="00C5042C" w:rsidRPr="00FF57C4" w:rsidRDefault="00C5042C" w:rsidP="00C5042C">
      <w:pPr>
        <w:spacing w:line="288" w:lineRule="auto"/>
        <w:ind w:left="4050" w:hanging="4050"/>
      </w:pPr>
      <w:r>
        <w:t>Đồ án tốt nghiệp được thực hiện</w:t>
      </w:r>
      <w:r w:rsidRPr="00FF57C4">
        <w:t xml:space="preserve"> tại: </w:t>
      </w:r>
      <w:r>
        <w:t>C</w:t>
      </w:r>
      <w:r w:rsidR="00093B50">
        <w:t>.</w:t>
      </w:r>
      <w:r>
        <w:t>ty TNHH Công nghệ và Truyền thông MDC</w:t>
      </w:r>
    </w:p>
    <w:p w14:paraId="1E0B03BC" w14:textId="77777777" w:rsidR="00C5042C" w:rsidRPr="00126380" w:rsidRDefault="00C5042C" w:rsidP="00C5042C">
      <w:pPr>
        <w:spacing w:line="288" w:lineRule="auto"/>
      </w:pPr>
      <w:r w:rsidRPr="00FF57C4">
        <w:t xml:space="preserve">Thời gian làm </w:t>
      </w:r>
      <w:r>
        <w:t>ĐATN: Từ ngày 20</w:t>
      </w:r>
      <w:r w:rsidRPr="00FF57C4">
        <w:t>/</w:t>
      </w:r>
      <w:r>
        <w:t>02</w:t>
      </w:r>
      <w:r w:rsidRPr="00FF57C4">
        <w:t>/20</w:t>
      </w:r>
      <w:r>
        <w:t>19 đến 28</w:t>
      </w:r>
      <w:r w:rsidRPr="00FF57C4">
        <w:t>/</w:t>
      </w:r>
      <w:r>
        <w:t>05</w:t>
      </w:r>
      <w:r w:rsidRPr="00FF57C4">
        <w:t>/20</w:t>
      </w:r>
      <w:r>
        <w:t>19</w:t>
      </w:r>
    </w:p>
    <w:p w14:paraId="279B05D6" w14:textId="77777777" w:rsidR="00C5042C" w:rsidRPr="008C099E" w:rsidRDefault="00C5042C" w:rsidP="00C5042C">
      <w:pPr>
        <w:spacing w:line="288" w:lineRule="auto"/>
        <w:rPr>
          <w:b/>
        </w:rPr>
      </w:pPr>
      <w:r w:rsidRPr="008C099E">
        <w:rPr>
          <w:b/>
        </w:rPr>
        <w:t>2. Mục đích nội dung của ĐATN</w:t>
      </w:r>
    </w:p>
    <w:p w14:paraId="013BA19C" w14:textId="5A678DE0" w:rsidR="00C5042C" w:rsidRPr="009F2135" w:rsidRDefault="00C5042C" w:rsidP="00C5042C">
      <w:pPr>
        <w:numPr>
          <w:ilvl w:val="0"/>
          <w:numId w:val="3"/>
        </w:numPr>
        <w:spacing w:line="288" w:lineRule="auto"/>
      </w:pPr>
      <w:r>
        <w:t xml:space="preserve">Quản lý các chương trình tham quan trường Đại học Bách </w:t>
      </w:r>
      <w:r w:rsidR="00991E21">
        <w:t xml:space="preserve">khoa </w:t>
      </w:r>
      <w:r>
        <w:t xml:space="preserve">Hà Nội (Bách </w:t>
      </w:r>
      <w:r w:rsidR="00991E21">
        <w:t xml:space="preserve">khoa </w:t>
      </w:r>
      <w:r>
        <w:t>Open Day).</w:t>
      </w:r>
    </w:p>
    <w:p w14:paraId="67B3A05B" w14:textId="025CCB16" w:rsidR="00C5042C" w:rsidRPr="00F27DD3" w:rsidRDefault="00C5042C" w:rsidP="00C5042C">
      <w:pPr>
        <w:numPr>
          <w:ilvl w:val="0"/>
          <w:numId w:val="2"/>
        </w:numPr>
        <w:spacing w:line="288" w:lineRule="auto"/>
      </w:pPr>
      <w:r w:rsidRPr="009F2135">
        <w:t>Xây dựng một ứng dụng</w:t>
      </w:r>
      <w:r w:rsidR="009B3B23">
        <w:t xml:space="preserve"> trên</w:t>
      </w:r>
      <w:r>
        <w:t xml:space="preserve"> nền tảng</w:t>
      </w:r>
      <w:r w:rsidRPr="009F2135">
        <w:t xml:space="preserve"> </w:t>
      </w:r>
      <w:r w:rsidR="009B3B23">
        <w:t xml:space="preserve">Android </w:t>
      </w:r>
      <w:r w:rsidRPr="009F2135">
        <w:t>cho phép</w:t>
      </w:r>
      <w:r>
        <w:t xml:space="preserve"> quản lý chương trình tham quan.</w:t>
      </w:r>
      <w:r w:rsidRPr="00F27DD3">
        <w:t xml:space="preserve"> </w:t>
      </w:r>
    </w:p>
    <w:p w14:paraId="711BB639" w14:textId="77777777" w:rsidR="00C5042C" w:rsidRPr="008C099E" w:rsidRDefault="00C5042C" w:rsidP="00C5042C">
      <w:pPr>
        <w:spacing w:line="288" w:lineRule="auto"/>
        <w:rPr>
          <w:b/>
        </w:rPr>
      </w:pPr>
      <w:r w:rsidRPr="008C099E">
        <w:rPr>
          <w:b/>
        </w:rPr>
        <w:t xml:space="preserve">3. Các nhiệm vụ cụ thể của ĐATN </w:t>
      </w:r>
    </w:p>
    <w:p w14:paraId="4F2A94FA" w14:textId="77777777" w:rsidR="00C5042C" w:rsidRDefault="00C5042C" w:rsidP="00C5042C">
      <w:pPr>
        <w:numPr>
          <w:ilvl w:val="0"/>
          <w:numId w:val="3"/>
        </w:numPr>
        <w:spacing w:line="288" w:lineRule="auto"/>
      </w:pPr>
      <w:r>
        <w:t>Tìm hiểu</w:t>
      </w:r>
      <w:r w:rsidRPr="009F2135">
        <w:t xml:space="preserve"> việc lập trình ứng dụng</w:t>
      </w:r>
      <w:r>
        <w:t xml:space="preserve"> trên Android Studio.</w:t>
      </w:r>
    </w:p>
    <w:p w14:paraId="2FA226CB" w14:textId="77777777" w:rsidR="00C5042C" w:rsidRDefault="00C5042C" w:rsidP="00C5042C">
      <w:pPr>
        <w:numPr>
          <w:ilvl w:val="0"/>
          <w:numId w:val="3"/>
        </w:numPr>
        <w:spacing w:line="288" w:lineRule="auto"/>
      </w:pPr>
      <w:r>
        <w:t>Tìm hiểu về mô hình lập trình client – server</w:t>
      </w:r>
    </w:p>
    <w:p w14:paraId="5E63499B" w14:textId="7E2CF2DE" w:rsidR="009C5753" w:rsidRDefault="009C5753" w:rsidP="00C5042C">
      <w:pPr>
        <w:pStyle w:val="ListParagraph"/>
        <w:numPr>
          <w:ilvl w:val="0"/>
          <w:numId w:val="3"/>
        </w:numPr>
        <w:spacing w:after="0" w:line="288" w:lineRule="auto"/>
        <w:rPr>
          <w:rFonts w:eastAsia="Times New Roman"/>
          <w:szCs w:val="24"/>
        </w:rPr>
      </w:pPr>
      <w:r w:rsidRPr="00050B60">
        <w:rPr>
          <w:rFonts w:eastAsia="Times New Roman"/>
          <w:szCs w:val="24"/>
        </w:rPr>
        <w:t xml:space="preserve">Khảo sát </w:t>
      </w:r>
      <w:r>
        <w:rPr>
          <w:rFonts w:eastAsia="Times New Roman"/>
          <w:szCs w:val="24"/>
        </w:rPr>
        <w:t>quá trình</w:t>
      </w:r>
      <w:r w:rsidRPr="00050B60">
        <w:rPr>
          <w:rFonts w:eastAsia="Times New Roman"/>
          <w:szCs w:val="24"/>
        </w:rPr>
        <w:t xml:space="preserve"> </w:t>
      </w:r>
      <w:r w:rsidRPr="003C7C6F">
        <w:rPr>
          <w:rFonts w:eastAsia="Times New Roman"/>
          <w:szCs w:val="24"/>
        </w:rPr>
        <w:t>mời học</w:t>
      </w:r>
      <w:r w:rsidRPr="00050B60">
        <w:rPr>
          <w:rFonts w:eastAsia="Times New Roman"/>
          <w:szCs w:val="24"/>
        </w:rPr>
        <w:t xml:space="preserve"> si</w:t>
      </w:r>
      <w:r w:rsidRPr="003C7C6F">
        <w:rPr>
          <w:rFonts w:eastAsia="Times New Roman"/>
          <w:szCs w:val="24"/>
        </w:rPr>
        <w:t>n</w:t>
      </w:r>
      <w:r w:rsidRPr="00050B60">
        <w:rPr>
          <w:rFonts w:eastAsia="Times New Roman"/>
          <w:szCs w:val="24"/>
        </w:rPr>
        <w:t>h t</w:t>
      </w:r>
      <w:r>
        <w:rPr>
          <w:rFonts w:eastAsia="Times New Roman"/>
          <w:szCs w:val="24"/>
        </w:rPr>
        <w:t>ới tham dự OpenDay và các vấn đề phát sinh</w:t>
      </w:r>
    </w:p>
    <w:p w14:paraId="11E32341" w14:textId="73C4EA8F" w:rsidR="009C5753" w:rsidRDefault="009C5753" w:rsidP="00C5042C">
      <w:pPr>
        <w:pStyle w:val="ListParagraph"/>
        <w:numPr>
          <w:ilvl w:val="0"/>
          <w:numId w:val="3"/>
        </w:numPr>
        <w:spacing w:after="0" w:line="288" w:lineRule="auto"/>
        <w:rPr>
          <w:rFonts w:eastAsia="Times New Roman"/>
          <w:szCs w:val="24"/>
        </w:rPr>
      </w:pPr>
      <w:r>
        <w:rPr>
          <w:rFonts w:eastAsia="Times New Roman"/>
          <w:szCs w:val="24"/>
        </w:rPr>
        <w:t>Tìm hiểu và tích hợp với các dịch vụ của Google như Map, Authenticatio</w:t>
      </w:r>
      <w:r w:rsidR="002E6718">
        <w:rPr>
          <w:rFonts w:eastAsia="Times New Roman"/>
          <w:szCs w:val="24"/>
        </w:rPr>
        <w:t>n</w:t>
      </w:r>
      <w:r w:rsidR="0035010C">
        <w:rPr>
          <w:rFonts w:eastAsia="Times New Roman"/>
          <w:szCs w:val="24"/>
        </w:rPr>
        <w:t>..</w:t>
      </w:r>
      <w:r w:rsidR="002E6718">
        <w:rPr>
          <w:rFonts w:eastAsia="Times New Roman"/>
          <w:szCs w:val="24"/>
        </w:rPr>
        <w:t xml:space="preserve"> SocketIO</w:t>
      </w:r>
      <w:r w:rsidR="006610A9">
        <w:rPr>
          <w:rFonts w:eastAsia="Times New Roman"/>
          <w:szCs w:val="24"/>
        </w:rPr>
        <w:t>…</w:t>
      </w:r>
    </w:p>
    <w:p w14:paraId="7AB709C4" w14:textId="603CA718" w:rsidR="00C5042C" w:rsidRPr="00050B60" w:rsidRDefault="00C5042C" w:rsidP="00C5042C">
      <w:pPr>
        <w:pStyle w:val="ListParagraph"/>
        <w:numPr>
          <w:ilvl w:val="0"/>
          <w:numId w:val="3"/>
        </w:numPr>
        <w:spacing w:after="0" w:line="288" w:lineRule="auto"/>
        <w:rPr>
          <w:rFonts w:eastAsia="Times New Roman"/>
          <w:szCs w:val="24"/>
        </w:rPr>
      </w:pPr>
      <w:r w:rsidRPr="00050B60">
        <w:rPr>
          <w:rFonts w:eastAsia="Times New Roman"/>
          <w:szCs w:val="24"/>
        </w:rPr>
        <w:t>Kiểm thử chương trình trên thiết bị Android có kết nối Internet.</w:t>
      </w:r>
    </w:p>
    <w:p w14:paraId="5AFEA41B" w14:textId="77777777" w:rsidR="00C5042C" w:rsidRPr="002041C5" w:rsidRDefault="00C5042C" w:rsidP="00C5042C">
      <w:pPr>
        <w:numPr>
          <w:ilvl w:val="0"/>
          <w:numId w:val="3"/>
        </w:numPr>
        <w:spacing w:line="288" w:lineRule="auto"/>
        <w:rPr>
          <w:i/>
          <w:color w:val="FF0000"/>
        </w:rPr>
      </w:pPr>
      <w:r w:rsidRPr="0009389E">
        <w:t>Tổng kết và đánh giá.</w:t>
      </w:r>
    </w:p>
    <w:p w14:paraId="75EA7C0B" w14:textId="77777777" w:rsidR="00C5042C" w:rsidRPr="009A661F" w:rsidRDefault="00C5042C" w:rsidP="00C5042C">
      <w:pPr>
        <w:spacing w:line="288" w:lineRule="auto"/>
        <w:rPr>
          <w:b/>
        </w:rPr>
      </w:pPr>
      <w:r w:rsidRPr="009A661F">
        <w:rPr>
          <w:b/>
        </w:rPr>
        <w:t>4. Lời cam đoan của sinh viên:</w:t>
      </w:r>
    </w:p>
    <w:p w14:paraId="3FA5A2D7" w14:textId="3CE7AE49" w:rsidR="00C5042C" w:rsidRPr="00F27DD3" w:rsidRDefault="00C5042C" w:rsidP="006B47D0">
      <w:pPr>
        <w:spacing w:line="288" w:lineRule="auto"/>
        <w:ind w:firstLine="720"/>
      </w:pPr>
      <w:r w:rsidRPr="00F27DD3">
        <w:t xml:space="preserve">Tôi </w:t>
      </w:r>
      <w:r w:rsidR="00C6408F">
        <w:t xml:space="preserve">- </w:t>
      </w:r>
      <w:r>
        <w:rPr>
          <w:i/>
          <w:iCs/>
        </w:rPr>
        <w:t>Lê Mạnh Hùng</w:t>
      </w:r>
      <w:r w:rsidRPr="00F27DD3">
        <w:t xml:space="preserve"> - cam kết ĐATN là công trình nghiên cứu của bản thân tôi dưới sự hướng dẫn của </w:t>
      </w:r>
      <w:r>
        <w:rPr>
          <w:i/>
          <w:iCs/>
        </w:rPr>
        <w:t>T</w:t>
      </w:r>
      <w:r w:rsidR="00971127">
        <w:rPr>
          <w:i/>
          <w:iCs/>
        </w:rPr>
        <w:t>h</w:t>
      </w:r>
      <w:r>
        <w:rPr>
          <w:i/>
          <w:iCs/>
        </w:rPr>
        <w:t>S Nguyễn Đức Tiến</w:t>
      </w:r>
      <w:r w:rsidRPr="00F27DD3">
        <w:t xml:space="preserve">. </w:t>
      </w:r>
    </w:p>
    <w:p w14:paraId="5064DADC" w14:textId="77777777" w:rsidR="00C5042C" w:rsidRPr="0071015E" w:rsidRDefault="00C5042C" w:rsidP="00C5042C">
      <w:pPr>
        <w:spacing w:line="288" w:lineRule="auto"/>
        <w:rPr>
          <w:i/>
          <w:color w:val="FF0000"/>
        </w:rPr>
      </w:pPr>
      <w:r w:rsidRPr="00F27DD3">
        <w:t>Các kết quả nêu trong ĐATN là trung thực, không phải là sao chép toàn văn của bất kỳ công trình nào khác.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09"/>
        <w:gridCol w:w="4355"/>
      </w:tblGrid>
      <w:tr w:rsidR="00C5042C" w:rsidRPr="00F65AD3" w14:paraId="781133C9" w14:textId="77777777" w:rsidTr="00AF3497">
        <w:trPr>
          <w:trHeight w:val="1421"/>
        </w:trPr>
        <w:tc>
          <w:tcPr>
            <w:tcW w:w="4394" w:type="dxa"/>
          </w:tcPr>
          <w:p w14:paraId="482D1212" w14:textId="77777777" w:rsidR="00C5042C" w:rsidRPr="00F65AD3" w:rsidRDefault="00C5042C" w:rsidP="00AF3497">
            <w:pPr>
              <w:spacing w:line="288" w:lineRule="auto"/>
              <w:rPr>
                <w:i/>
                <w:iCs/>
              </w:rPr>
            </w:pPr>
          </w:p>
        </w:tc>
        <w:tc>
          <w:tcPr>
            <w:tcW w:w="4426" w:type="dxa"/>
          </w:tcPr>
          <w:p w14:paraId="041B28D0" w14:textId="77777777" w:rsidR="00C5042C" w:rsidRPr="00F65AD3" w:rsidRDefault="00C5042C" w:rsidP="00AF3497">
            <w:pPr>
              <w:spacing w:line="288" w:lineRule="auto"/>
              <w:jc w:val="center"/>
              <w:rPr>
                <w:i/>
              </w:rPr>
            </w:pPr>
            <w:r>
              <w:rPr>
                <w:i/>
              </w:rPr>
              <w:t>Hà Nội, ngày 24 tháng 05 năm 2019</w:t>
            </w:r>
          </w:p>
          <w:p w14:paraId="20F97919" w14:textId="77777777" w:rsidR="00C5042C" w:rsidRPr="00F27DD3" w:rsidRDefault="00C5042C" w:rsidP="00AF3497">
            <w:pPr>
              <w:spacing w:line="288" w:lineRule="auto"/>
              <w:jc w:val="center"/>
            </w:pPr>
            <w:r w:rsidRPr="00F27DD3">
              <w:t>Tác giả ĐATN</w:t>
            </w:r>
          </w:p>
          <w:p w14:paraId="1DA77D24" w14:textId="77777777" w:rsidR="00C5042C" w:rsidRPr="00F27DD3" w:rsidRDefault="00C5042C" w:rsidP="00AF3497">
            <w:pPr>
              <w:spacing w:line="288" w:lineRule="auto"/>
              <w:jc w:val="center"/>
            </w:pPr>
          </w:p>
          <w:p w14:paraId="3D788560" w14:textId="77777777" w:rsidR="00C5042C" w:rsidRPr="00F27DD3" w:rsidRDefault="00C5042C" w:rsidP="00AF3497">
            <w:pPr>
              <w:spacing w:line="288" w:lineRule="auto"/>
              <w:jc w:val="center"/>
            </w:pPr>
          </w:p>
          <w:p w14:paraId="53A18FA9" w14:textId="77777777" w:rsidR="00C5042C" w:rsidRPr="00F65AD3" w:rsidRDefault="00C5042C" w:rsidP="00AF3497">
            <w:pPr>
              <w:spacing w:line="288" w:lineRule="auto"/>
              <w:jc w:val="center"/>
              <w:rPr>
                <w:i/>
                <w:iCs/>
              </w:rPr>
            </w:pPr>
            <w:r>
              <w:rPr>
                <w:i/>
                <w:iCs/>
              </w:rPr>
              <w:t>Lê Mạnh Hùng</w:t>
            </w:r>
          </w:p>
        </w:tc>
      </w:tr>
    </w:tbl>
    <w:p w14:paraId="46FCADB7" w14:textId="77777777" w:rsidR="00C5042C" w:rsidRPr="00573942" w:rsidRDefault="00C5042C" w:rsidP="00C5042C">
      <w:pPr>
        <w:spacing w:line="288" w:lineRule="auto"/>
        <w:rPr>
          <w:sz w:val="16"/>
          <w:szCs w:val="16"/>
        </w:rPr>
      </w:pPr>
    </w:p>
    <w:p w14:paraId="66A11D85" w14:textId="77777777" w:rsidR="00C5042C" w:rsidRPr="00126380" w:rsidRDefault="00C5042C" w:rsidP="00C5042C">
      <w:pPr>
        <w:spacing w:line="288" w:lineRule="auto"/>
        <w:rPr>
          <w:b/>
        </w:rPr>
      </w:pPr>
      <w:r w:rsidRPr="00BD3D3A">
        <w:rPr>
          <w:b/>
        </w:rPr>
        <w:t>5. Xác nhận của giáo viên hướng dẫn về mức độ hoàn thành của ĐATN và cho phép bảo vệ:</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08"/>
        <w:gridCol w:w="4356"/>
      </w:tblGrid>
      <w:tr w:rsidR="00C5042C" w:rsidRPr="00F65AD3" w14:paraId="40FA0195" w14:textId="77777777" w:rsidTr="00AF3497">
        <w:tc>
          <w:tcPr>
            <w:tcW w:w="4394" w:type="dxa"/>
          </w:tcPr>
          <w:p w14:paraId="4DF66190" w14:textId="77777777" w:rsidR="00C5042C" w:rsidRPr="00F65AD3" w:rsidRDefault="00C5042C" w:rsidP="00AF3497">
            <w:pPr>
              <w:spacing w:line="288" w:lineRule="auto"/>
              <w:rPr>
                <w:i/>
                <w:iCs/>
              </w:rPr>
            </w:pPr>
          </w:p>
        </w:tc>
        <w:tc>
          <w:tcPr>
            <w:tcW w:w="4426" w:type="dxa"/>
          </w:tcPr>
          <w:p w14:paraId="0009C0E3" w14:textId="77777777" w:rsidR="00C5042C" w:rsidRPr="00F65AD3" w:rsidRDefault="00C5042C" w:rsidP="00AF3497">
            <w:pPr>
              <w:spacing w:line="288" w:lineRule="auto"/>
              <w:jc w:val="center"/>
              <w:rPr>
                <w:i/>
              </w:rPr>
            </w:pPr>
            <w:r>
              <w:rPr>
                <w:i/>
              </w:rPr>
              <w:t>Hà Nội, ngày 24 tháng 05 năm 2018</w:t>
            </w:r>
          </w:p>
          <w:p w14:paraId="11396357" w14:textId="77777777" w:rsidR="00C5042C" w:rsidRPr="00F27DD3" w:rsidRDefault="00C5042C" w:rsidP="00AF3497">
            <w:pPr>
              <w:spacing w:line="288" w:lineRule="auto"/>
              <w:jc w:val="center"/>
            </w:pPr>
            <w:r w:rsidRPr="00F27DD3">
              <w:t>Giáo viên hướng dẫn</w:t>
            </w:r>
          </w:p>
          <w:p w14:paraId="61A4ADC9" w14:textId="77777777" w:rsidR="00C5042C" w:rsidRPr="00F27DD3" w:rsidRDefault="00C5042C" w:rsidP="00AF3497">
            <w:pPr>
              <w:spacing w:line="288" w:lineRule="auto"/>
              <w:jc w:val="center"/>
            </w:pPr>
          </w:p>
          <w:p w14:paraId="05ABF3D3" w14:textId="77777777" w:rsidR="00C5042C" w:rsidRPr="00F27DD3" w:rsidRDefault="00C5042C" w:rsidP="00AF3497">
            <w:pPr>
              <w:spacing w:line="288" w:lineRule="auto"/>
              <w:jc w:val="center"/>
            </w:pPr>
          </w:p>
          <w:p w14:paraId="30B593F6" w14:textId="3FE891FD" w:rsidR="00C5042C" w:rsidRPr="00F65AD3" w:rsidRDefault="00C5042C" w:rsidP="00AF3497">
            <w:pPr>
              <w:spacing w:line="288" w:lineRule="auto"/>
              <w:jc w:val="center"/>
              <w:rPr>
                <w:i/>
                <w:iCs/>
              </w:rPr>
            </w:pPr>
            <w:r>
              <w:rPr>
                <w:i/>
                <w:iCs/>
              </w:rPr>
              <w:t>T</w:t>
            </w:r>
            <w:r w:rsidR="00971127">
              <w:rPr>
                <w:i/>
                <w:iCs/>
              </w:rPr>
              <w:t>h</w:t>
            </w:r>
            <w:r>
              <w:rPr>
                <w:i/>
                <w:iCs/>
              </w:rPr>
              <w:t>S Nguyễn Đức Tiến</w:t>
            </w:r>
          </w:p>
        </w:tc>
      </w:tr>
    </w:tbl>
    <w:p w14:paraId="521B9A54" w14:textId="79C50FD7" w:rsidR="00C5042C" w:rsidRPr="00573942" w:rsidRDefault="00C5042C" w:rsidP="00095E80">
      <w:pPr>
        <w:pStyle w:val="Heading1"/>
      </w:pPr>
      <w:r w:rsidRPr="00F27DD3">
        <w:br w:type="page"/>
      </w:r>
      <w:bookmarkStart w:id="1" w:name="_Toc262140077"/>
      <w:bookmarkStart w:id="2" w:name="_Toc9538766"/>
      <w:r w:rsidRPr="009F2135">
        <w:lastRenderedPageBreak/>
        <w:t>LỜI C</w:t>
      </w:r>
      <w:r w:rsidR="003607FB">
        <w:t>Ả</w:t>
      </w:r>
      <w:r w:rsidRPr="009F2135">
        <w:t>M ƠN</w:t>
      </w:r>
      <w:bookmarkEnd w:id="1"/>
      <w:bookmarkEnd w:id="2"/>
    </w:p>
    <w:p w14:paraId="4A5E3BE7" w14:textId="77777777" w:rsidR="00DA0250" w:rsidRDefault="00DA0250" w:rsidP="00DA0250">
      <w:pPr>
        <w:spacing w:before="120" w:line="288" w:lineRule="auto"/>
        <w:rPr>
          <w:szCs w:val="26"/>
          <w:lang w:bidi="he-IL"/>
        </w:rPr>
      </w:pPr>
    </w:p>
    <w:p w14:paraId="07FC6342" w14:textId="03D2D5BC" w:rsidR="00C5042C" w:rsidRPr="00FA22B8" w:rsidRDefault="00C5042C" w:rsidP="003C7C6F">
      <w:pPr>
        <w:spacing w:before="120" w:line="288" w:lineRule="auto"/>
        <w:rPr>
          <w:szCs w:val="26"/>
          <w:lang w:bidi="he-IL"/>
        </w:rPr>
      </w:pPr>
      <w:r w:rsidRPr="00FA22B8">
        <w:rPr>
          <w:szCs w:val="26"/>
          <w:lang w:bidi="he-IL"/>
        </w:rPr>
        <w:t xml:space="preserve">Để có thể hoàn thành đồ án tốt nghiệp này, em xin gửi lời cảm ơn chân thành nhất tới tập thể các thầy giáo, cô giáo trường Đại học Bách </w:t>
      </w:r>
      <w:r w:rsidR="00991E21">
        <w:rPr>
          <w:szCs w:val="26"/>
          <w:lang w:bidi="he-IL"/>
        </w:rPr>
        <w:t>k</w:t>
      </w:r>
      <w:r w:rsidR="00991E21" w:rsidRPr="00FA22B8">
        <w:rPr>
          <w:szCs w:val="26"/>
          <w:lang w:bidi="he-IL"/>
        </w:rPr>
        <w:t xml:space="preserve">hoa </w:t>
      </w:r>
      <w:r w:rsidRPr="00FA22B8">
        <w:rPr>
          <w:szCs w:val="26"/>
          <w:lang w:bidi="he-IL"/>
        </w:rPr>
        <w:t>Hà Nội nói chung, viện Công nghệ thông tin và truyền thông, bộ môn  Kỹ thuật máy tính, đã đào tạo cho em những kiến thức, những kinh nghiệm quý báu trong suốt thời gian học tập và rèn luyện.</w:t>
      </w:r>
    </w:p>
    <w:p w14:paraId="78788D2D" w14:textId="27866FB7" w:rsidR="00C5042C" w:rsidRPr="00FA22B8" w:rsidRDefault="00C5042C" w:rsidP="003C7C6F">
      <w:pPr>
        <w:spacing w:before="120" w:line="288" w:lineRule="auto"/>
        <w:rPr>
          <w:szCs w:val="26"/>
          <w:lang w:bidi="he-IL"/>
        </w:rPr>
      </w:pPr>
      <w:r w:rsidRPr="00FA22B8">
        <w:rPr>
          <w:szCs w:val="26"/>
          <w:lang w:bidi="he-IL"/>
        </w:rPr>
        <w:t>Em xin gửi lời cảm ơn tới thầy giáo, T</w:t>
      </w:r>
      <w:r w:rsidR="00971127">
        <w:rPr>
          <w:szCs w:val="26"/>
          <w:lang w:bidi="he-IL"/>
        </w:rPr>
        <w:t>h</w:t>
      </w:r>
      <w:r w:rsidRPr="00FA22B8">
        <w:rPr>
          <w:szCs w:val="26"/>
          <w:lang w:bidi="he-IL"/>
        </w:rPr>
        <w:t xml:space="preserve">S. </w:t>
      </w:r>
      <w:r>
        <w:rPr>
          <w:szCs w:val="26"/>
          <w:lang w:bidi="he-IL"/>
        </w:rPr>
        <w:t>Nguyễn Đức Tiến</w:t>
      </w:r>
      <w:r w:rsidRPr="00FA22B8">
        <w:rPr>
          <w:szCs w:val="26"/>
          <w:lang w:bidi="he-IL"/>
        </w:rPr>
        <w:t xml:space="preserve"> - Giảng viên bộ môn  Kỹ thuật máy tính, viện Công nghệ thông tin và truyền thông, trường Đại học Bách </w:t>
      </w:r>
      <w:r w:rsidR="00991E21">
        <w:rPr>
          <w:szCs w:val="26"/>
          <w:lang w:bidi="he-IL"/>
        </w:rPr>
        <w:t>k</w:t>
      </w:r>
      <w:r w:rsidR="00991E21" w:rsidRPr="00FA22B8">
        <w:rPr>
          <w:szCs w:val="26"/>
          <w:lang w:bidi="he-IL"/>
        </w:rPr>
        <w:t xml:space="preserve">hoa </w:t>
      </w:r>
      <w:r w:rsidRPr="00FA22B8">
        <w:rPr>
          <w:szCs w:val="26"/>
          <w:lang w:bidi="he-IL"/>
        </w:rPr>
        <w:t>Hà Nội đã tận tình hướng dẫn em trong quá trình làm đồ án tốt nghiệp.</w:t>
      </w:r>
    </w:p>
    <w:p w14:paraId="43CCEC03" w14:textId="77777777" w:rsidR="00C5042C" w:rsidRPr="00FA22B8" w:rsidRDefault="00C5042C" w:rsidP="003C7C6F">
      <w:pPr>
        <w:spacing w:before="120" w:line="288" w:lineRule="auto"/>
        <w:rPr>
          <w:szCs w:val="26"/>
          <w:lang w:bidi="he-IL"/>
        </w:rPr>
      </w:pPr>
      <w:r w:rsidRPr="00FA22B8">
        <w:rPr>
          <w:szCs w:val="26"/>
          <w:lang w:bidi="he-IL"/>
        </w:rPr>
        <w:t xml:space="preserve">Tiếp theo, em xin gửi lời cảm ơn chân thành tới toàn thể các anh chị trong công ty </w:t>
      </w:r>
      <w:r>
        <w:rPr>
          <w:szCs w:val="26"/>
          <w:lang w:bidi="he-IL"/>
        </w:rPr>
        <w:t>TNHH Công nghệ và Truyền Thông MDC</w:t>
      </w:r>
      <w:r w:rsidRPr="00FA22B8">
        <w:rPr>
          <w:szCs w:val="26"/>
          <w:lang w:bidi="he-IL"/>
        </w:rPr>
        <w:t xml:space="preserve"> đã giúp đỡ rất nhiệt tình và tạo mọi điều kiện tốt nhất trong suốt quá trình em làm và hoàn thành đồ án tốt nghiệp tại công ty.</w:t>
      </w:r>
    </w:p>
    <w:p w14:paraId="278701E3" w14:textId="77777777" w:rsidR="00C5042C" w:rsidRPr="00FA22B8" w:rsidRDefault="00C5042C" w:rsidP="003C7C6F">
      <w:pPr>
        <w:spacing w:before="120" w:line="288" w:lineRule="auto"/>
        <w:rPr>
          <w:szCs w:val="26"/>
          <w:lang w:bidi="he-IL"/>
        </w:rPr>
      </w:pPr>
      <w:r w:rsidRPr="00FA22B8">
        <w:rPr>
          <w:szCs w:val="26"/>
          <w:lang w:bidi="he-IL"/>
        </w:rPr>
        <w:t>Cuối cùng là lời cảm ơn chân thành nhất tới gia đình, bạn bè đã luôn ở bên động viên, góp ý và tạo mọi điều kiện tốt nhất để tôi có thể hoàn thành đồ án tốt nghiệp này.</w:t>
      </w:r>
    </w:p>
    <w:p w14:paraId="0160304B" w14:textId="77777777" w:rsidR="00C5042C" w:rsidRPr="00573942" w:rsidRDefault="00C5042C" w:rsidP="003C7C6F">
      <w:pPr>
        <w:spacing w:before="120" w:line="288" w:lineRule="auto"/>
        <w:rPr>
          <w:szCs w:val="26"/>
          <w:lang w:bidi="he-IL"/>
        </w:rPr>
      </w:pPr>
      <w:r w:rsidRPr="00FA22B8">
        <w:rPr>
          <w:szCs w:val="26"/>
          <w:lang w:bidi="he-IL"/>
        </w:rPr>
        <w:t>Tuy nhiên, do thời gian và kiến thức có hạn nên đồ án này chắc chắn không tránh khỏi những thiếu sót, em rất mong được sự đóng góp ý kiến của các thầy, các cô và toàn thể các bạn. Em xin chân thành cảm ơn.</w:t>
      </w:r>
    </w:p>
    <w:p w14:paraId="62296404" w14:textId="77777777" w:rsidR="00C5042C" w:rsidRPr="00C25985" w:rsidRDefault="00C5042C" w:rsidP="00C5042C">
      <w:pPr>
        <w:spacing w:before="120" w:line="288" w:lineRule="auto"/>
        <w:ind w:left="3600" w:firstLine="720"/>
        <w:rPr>
          <w:szCs w:val="26"/>
          <w:lang w:bidi="he-IL"/>
        </w:rPr>
      </w:pPr>
      <w:r>
        <w:rPr>
          <w:szCs w:val="26"/>
          <w:lang w:bidi="he-IL"/>
        </w:rPr>
        <w:t>Hà Nội ngày 23 tháng 5 năm 2019</w:t>
      </w:r>
    </w:p>
    <w:p w14:paraId="68EEE530" w14:textId="77777777" w:rsidR="00C5042C" w:rsidRPr="00C25985" w:rsidRDefault="00C5042C" w:rsidP="00C5042C">
      <w:pPr>
        <w:spacing w:before="120" w:line="288" w:lineRule="auto"/>
        <w:ind w:left="3600" w:firstLine="720"/>
        <w:rPr>
          <w:b/>
          <w:szCs w:val="26"/>
          <w:lang w:bidi="he-IL"/>
        </w:rPr>
      </w:pPr>
      <w:r w:rsidRPr="00C25985">
        <w:rPr>
          <w:szCs w:val="26"/>
          <w:lang w:bidi="he-IL"/>
        </w:rPr>
        <w:t xml:space="preserve">Sinh viên: </w:t>
      </w:r>
      <w:r>
        <w:rPr>
          <w:b/>
          <w:szCs w:val="26"/>
          <w:lang w:bidi="he-IL"/>
        </w:rPr>
        <w:t>Lê Mạnh Hùng</w:t>
      </w:r>
    </w:p>
    <w:p w14:paraId="2FDB51C8" w14:textId="77777777" w:rsidR="00C5042C" w:rsidRPr="00C25985" w:rsidRDefault="00C5042C" w:rsidP="00C5042C">
      <w:pPr>
        <w:spacing w:before="120" w:line="264" w:lineRule="auto"/>
        <w:ind w:left="3600" w:firstLine="720"/>
        <w:rPr>
          <w:b/>
          <w:szCs w:val="26"/>
          <w:lang w:bidi="he-IL"/>
        </w:rPr>
      </w:pPr>
    </w:p>
    <w:p w14:paraId="0BDD3C5A" w14:textId="77777777" w:rsidR="00C5042C" w:rsidRDefault="00C5042C" w:rsidP="00C5042C"/>
    <w:p w14:paraId="419FCB2E" w14:textId="6B788071" w:rsidR="00C5042C" w:rsidRDefault="00C5042C" w:rsidP="00B43862">
      <w:pPr>
        <w:pStyle w:val="Heading1"/>
      </w:pPr>
      <w:r>
        <w:br w:type="page"/>
      </w:r>
      <w:bookmarkStart w:id="3" w:name="_Toc9538767"/>
      <w:r>
        <w:lastRenderedPageBreak/>
        <w:t>TÓM TẮT NỘI DUNG ĐỒ ÁN TỐT NGHIỆP</w:t>
      </w:r>
      <w:bookmarkEnd w:id="3"/>
    </w:p>
    <w:p w14:paraId="2A428891" w14:textId="5F3CECFA" w:rsidR="00C5042C" w:rsidRDefault="00C5042C" w:rsidP="003C7C6F">
      <w:pPr>
        <w:spacing w:before="240" w:line="288" w:lineRule="auto"/>
      </w:pPr>
      <w:r w:rsidRPr="007B7E48">
        <w:t>Mục tiêu chính của đồ án là</w:t>
      </w:r>
      <w:r>
        <w:t xml:space="preserve"> xây dựng một ứng dụng quản lý các </w:t>
      </w:r>
      <w:r w:rsidR="005F696C">
        <w:t>tour tham quan với tên gọi</w:t>
      </w:r>
      <w:r>
        <w:t xml:space="preserve"> Bách </w:t>
      </w:r>
      <w:r w:rsidR="00DA2628">
        <w:t>k</w:t>
      </w:r>
      <w:r>
        <w:t>hoa Open Day</w:t>
      </w:r>
      <w:r w:rsidRPr="007B7E48">
        <w:t xml:space="preserve"> trên nền tảng </w:t>
      </w:r>
      <w:r>
        <w:t>Android</w:t>
      </w:r>
      <w:r w:rsidRPr="007B7E48">
        <w:t xml:space="preserve">. Ứng dụng này giúp cho người dùng chỉ với chiếc </w:t>
      </w:r>
      <w:r>
        <w:t>smartphone</w:t>
      </w:r>
      <w:r w:rsidRPr="007B7E48">
        <w:t xml:space="preserve"> có kết nối internet trên t</w:t>
      </w:r>
      <w:r>
        <w:t xml:space="preserve">ay là có thể tổ chức, đăng ký tham dự một chuyến tham quan trường ĐH Bách </w:t>
      </w:r>
      <w:r w:rsidR="00676E99">
        <w:t>khoa</w:t>
      </w:r>
      <w:r w:rsidRPr="007B7E48">
        <w:t>. Đây cũng là một dự án quan trọng</w:t>
      </w:r>
      <w:r>
        <w:t xml:space="preserve"> với nhà trường và các khoa viện</w:t>
      </w:r>
      <w:r w:rsidRPr="007B7E48">
        <w:t>.</w:t>
      </w:r>
    </w:p>
    <w:p w14:paraId="680A2E58" w14:textId="77777777" w:rsidR="00D8109C" w:rsidRDefault="00D8109C" w:rsidP="00EE74A8">
      <w:pPr>
        <w:spacing w:line="288" w:lineRule="auto"/>
      </w:pPr>
    </w:p>
    <w:p w14:paraId="557DE8E2" w14:textId="4E1A7513" w:rsidR="00C5042C" w:rsidRDefault="00C5042C" w:rsidP="003C7C6F">
      <w:pPr>
        <w:spacing w:line="288" w:lineRule="auto"/>
      </w:pPr>
      <w:r>
        <w:t>Nội dung chính của đồ án gồm các phần:</w:t>
      </w:r>
    </w:p>
    <w:p w14:paraId="5A5C0782" w14:textId="650A3CA3" w:rsidR="00C5042C" w:rsidRPr="00A54D33" w:rsidRDefault="00577761" w:rsidP="00C5042C">
      <w:pPr>
        <w:spacing w:line="288" w:lineRule="auto"/>
        <w:rPr>
          <w:b/>
        </w:rPr>
      </w:pPr>
      <w:r>
        <w:rPr>
          <w:b/>
        </w:rPr>
        <w:t>Phần</w:t>
      </w:r>
      <w:r w:rsidRPr="00F702A4">
        <w:rPr>
          <w:b/>
        </w:rPr>
        <w:t xml:space="preserve"> </w:t>
      </w:r>
      <w:r w:rsidR="00C5042C" w:rsidRPr="00F702A4">
        <w:rPr>
          <w:b/>
        </w:rPr>
        <w:t xml:space="preserve">I: </w:t>
      </w:r>
      <w:r>
        <w:rPr>
          <w:b/>
        </w:rPr>
        <w:t>Đặt vấn đề và định hướng giải pháp</w:t>
      </w:r>
    </w:p>
    <w:p w14:paraId="1798E52A" w14:textId="3A8530A1" w:rsidR="00C5042C" w:rsidRDefault="006B47D0" w:rsidP="003C7C6F">
      <w:pPr>
        <w:spacing w:line="288" w:lineRule="auto"/>
      </w:pPr>
      <w:r>
        <w:t xml:space="preserve">Phần </w:t>
      </w:r>
      <w:r w:rsidR="00C5042C">
        <w:t>này tập trung đề cập đến nền tảng và công nghệ phát triển ứng dụng cho đồ án, gồm các phần chính sau:</w:t>
      </w:r>
    </w:p>
    <w:p w14:paraId="5F9C350D" w14:textId="77777777" w:rsidR="00C5042C" w:rsidRDefault="00C5042C" w:rsidP="00C5042C">
      <w:pPr>
        <w:numPr>
          <w:ilvl w:val="1"/>
          <w:numId w:val="4"/>
        </w:numPr>
        <w:spacing w:line="288" w:lineRule="auto"/>
      </w:pPr>
      <w:r>
        <w:t>Tìm hiểu công nghệ lập trình ứng dụng Android.</w:t>
      </w:r>
    </w:p>
    <w:p w14:paraId="06AC27CA" w14:textId="77777777" w:rsidR="00C5042C" w:rsidRDefault="00C5042C" w:rsidP="00C5042C">
      <w:pPr>
        <w:numPr>
          <w:ilvl w:val="1"/>
          <w:numId w:val="4"/>
        </w:numPr>
        <w:spacing w:line="288" w:lineRule="auto"/>
      </w:pPr>
      <w:r>
        <w:t>Tìm hiểu về ngôn ngữ Java, xml, sql, Javascript – NodeJs.</w:t>
      </w:r>
    </w:p>
    <w:p w14:paraId="157F31B9" w14:textId="77777777" w:rsidR="00C5042C" w:rsidRDefault="00C5042C" w:rsidP="00C5042C">
      <w:pPr>
        <w:numPr>
          <w:ilvl w:val="1"/>
          <w:numId w:val="4"/>
        </w:numPr>
        <w:spacing w:line="288" w:lineRule="auto"/>
      </w:pPr>
      <w:r>
        <w:t>Tìm hiểu về phương pháp kéo thả giao diện trên Android Studio.</w:t>
      </w:r>
    </w:p>
    <w:p w14:paraId="4BA348AB" w14:textId="77777777" w:rsidR="00C5042C" w:rsidRDefault="00C5042C" w:rsidP="00C5042C">
      <w:pPr>
        <w:numPr>
          <w:ilvl w:val="1"/>
          <w:numId w:val="4"/>
        </w:numPr>
        <w:spacing w:line="288" w:lineRule="auto"/>
        <w:ind w:left="714" w:hanging="357"/>
      </w:pPr>
      <w:r>
        <w:t>Tìm hiểu cơ chế giao tiếp giữa client – server.</w:t>
      </w:r>
    </w:p>
    <w:p w14:paraId="5AFEAAED" w14:textId="77777777" w:rsidR="00D8109C" w:rsidRDefault="00D8109C" w:rsidP="00C5042C">
      <w:pPr>
        <w:spacing w:line="288" w:lineRule="auto"/>
        <w:rPr>
          <w:b/>
        </w:rPr>
      </w:pPr>
    </w:p>
    <w:p w14:paraId="5227A661" w14:textId="69A0DB01" w:rsidR="00C5042C" w:rsidRPr="00DE375F" w:rsidRDefault="00577761" w:rsidP="00C5042C">
      <w:pPr>
        <w:spacing w:line="288" w:lineRule="auto"/>
        <w:rPr>
          <w:b/>
        </w:rPr>
      </w:pPr>
      <w:r>
        <w:rPr>
          <w:b/>
        </w:rPr>
        <w:t>Phần</w:t>
      </w:r>
      <w:r w:rsidRPr="0004575E">
        <w:rPr>
          <w:b/>
        </w:rPr>
        <w:t xml:space="preserve"> </w:t>
      </w:r>
      <w:r w:rsidR="00C5042C" w:rsidRPr="0004575E">
        <w:rPr>
          <w:b/>
        </w:rPr>
        <w:t>II: Ph</w:t>
      </w:r>
      <w:r w:rsidR="00C5042C">
        <w:rPr>
          <w:b/>
        </w:rPr>
        <w:t>ân tích và thiết kế hệ thống</w:t>
      </w:r>
    </w:p>
    <w:p w14:paraId="5626C468" w14:textId="216F8279" w:rsidR="00C5042C" w:rsidRDefault="006B47D0" w:rsidP="003C7C6F">
      <w:pPr>
        <w:spacing w:line="288" w:lineRule="auto"/>
      </w:pPr>
      <w:r>
        <w:t xml:space="preserve">Phần </w:t>
      </w:r>
      <w:r w:rsidR="00C5042C">
        <w:t xml:space="preserve">này tập trung vào việc khảo sát, phân tích và thiết kế chương trình Bách </w:t>
      </w:r>
      <w:r w:rsidR="0028165F">
        <w:t xml:space="preserve">khoa </w:t>
      </w:r>
      <w:r w:rsidR="00C5042C">
        <w:t>Open Day:</w:t>
      </w:r>
    </w:p>
    <w:p w14:paraId="2849BC93" w14:textId="4DED20F7" w:rsidR="00C5042C" w:rsidRDefault="00C5042C" w:rsidP="006B47D0">
      <w:pPr>
        <w:numPr>
          <w:ilvl w:val="0"/>
          <w:numId w:val="6"/>
        </w:numPr>
        <w:tabs>
          <w:tab w:val="clear" w:pos="720"/>
        </w:tabs>
        <w:spacing w:line="288" w:lineRule="auto"/>
      </w:pPr>
      <w:r>
        <w:t>Phần đầu là giới thiệu, khảo sát hệ thống.</w:t>
      </w:r>
    </w:p>
    <w:p w14:paraId="2FD4115F" w14:textId="1D1688BC" w:rsidR="00C5042C" w:rsidRDefault="00C5042C" w:rsidP="006B47D0">
      <w:pPr>
        <w:pStyle w:val="ListParagraph"/>
        <w:numPr>
          <w:ilvl w:val="0"/>
          <w:numId w:val="6"/>
        </w:numPr>
        <w:tabs>
          <w:tab w:val="clear" w:pos="720"/>
        </w:tabs>
        <w:spacing w:line="288" w:lineRule="auto"/>
      </w:pPr>
      <w:r>
        <w:t>Phần giữa tập trung vào việc phân tích, đặc tả các chức năng hệ thống.</w:t>
      </w:r>
    </w:p>
    <w:p w14:paraId="75AB254D" w14:textId="04886872" w:rsidR="00C5042C" w:rsidRDefault="00C5042C" w:rsidP="006B47D0">
      <w:pPr>
        <w:pStyle w:val="ListParagraph"/>
        <w:numPr>
          <w:ilvl w:val="0"/>
          <w:numId w:val="6"/>
        </w:numPr>
        <w:tabs>
          <w:tab w:val="clear" w:pos="720"/>
        </w:tabs>
        <w:spacing w:line="288" w:lineRule="auto"/>
      </w:pPr>
      <w:r>
        <w:t xml:space="preserve">Phần cuối </w:t>
      </w:r>
      <w:r w:rsidR="005F696C">
        <w:t>l</w:t>
      </w:r>
      <w:r>
        <w:t>à việc thiết kế hệ thống bao gồm: kiến trúc hệ thống, thiết kế lớp, thiết kế cơ sở dữ liệu và thiết kế mã nguồn chương trình.</w:t>
      </w:r>
    </w:p>
    <w:p w14:paraId="41C2F93A" w14:textId="5E799305" w:rsidR="00C5042C" w:rsidRPr="00403F77" w:rsidRDefault="00577761" w:rsidP="00C5042C">
      <w:pPr>
        <w:spacing w:line="288" w:lineRule="auto"/>
        <w:rPr>
          <w:b/>
        </w:rPr>
      </w:pPr>
      <w:r>
        <w:rPr>
          <w:b/>
        </w:rPr>
        <w:t>Phần</w:t>
      </w:r>
      <w:r w:rsidRPr="0004575E">
        <w:rPr>
          <w:b/>
        </w:rPr>
        <w:t xml:space="preserve"> </w:t>
      </w:r>
      <w:r w:rsidR="00C5042C" w:rsidRPr="0004575E">
        <w:rPr>
          <w:b/>
        </w:rPr>
        <w:t xml:space="preserve">III: </w:t>
      </w:r>
      <w:r w:rsidR="007E7B7D">
        <w:rPr>
          <w:b/>
        </w:rPr>
        <w:t>Cài đặt</w:t>
      </w:r>
      <w:r w:rsidR="00C5042C" w:rsidRPr="0004575E">
        <w:rPr>
          <w:b/>
        </w:rPr>
        <w:t xml:space="preserve"> và </w:t>
      </w:r>
      <w:r w:rsidR="00C5042C">
        <w:rPr>
          <w:b/>
        </w:rPr>
        <w:t>triển khai hệ thống</w:t>
      </w:r>
    </w:p>
    <w:p w14:paraId="6FE00274" w14:textId="0AACD571" w:rsidR="00C5042C" w:rsidRDefault="00C5042C" w:rsidP="003C7C6F">
      <w:pPr>
        <w:spacing w:line="288" w:lineRule="auto"/>
        <w:rPr>
          <w:b/>
        </w:rPr>
      </w:pPr>
      <w:r>
        <w:t xml:space="preserve">Phần đầu của sẽ tập trung mô tả </w:t>
      </w:r>
      <w:r w:rsidR="006B47D0">
        <w:t>các tính năng và giao diện của sản phẩm.</w:t>
      </w:r>
    </w:p>
    <w:p w14:paraId="7FCB1AEA" w14:textId="5E266C9D" w:rsidR="00C5042C" w:rsidRDefault="00C5042C" w:rsidP="003C7C6F">
      <w:pPr>
        <w:spacing w:after="240" w:line="288" w:lineRule="auto"/>
      </w:pPr>
      <w:r w:rsidRPr="00AB0B34">
        <w:t xml:space="preserve">Phần </w:t>
      </w:r>
      <w:r>
        <w:t>tiếp theo sẽ mô tả giao diện của chương trình, kết quả kiểm thử và cách thức triển khai, phân phối ứng dụng đến tay người dùng.</w:t>
      </w:r>
    </w:p>
    <w:p w14:paraId="2DD49019" w14:textId="790A122F" w:rsidR="00C5042C" w:rsidRPr="00573942" w:rsidRDefault="00577761" w:rsidP="00C5042C">
      <w:pPr>
        <w:spacing w:line="288" w:lineRule="auto"/>
        <w:rPr>
          <w:b/>
        </w:rPr>
      </w:pPr>
      <w:r>
        <w:rPr>
          <w:b/>
        </w:rPr>
        <w:t>Phần</w:t>
      </w:r>
      <w:r w:rsidRPr="0004575E">
        <w:rPr>
          <w:b/>
        </w:rPr>
        <w:t xml:space="preserve"> </w:t>
      </w:r>
      <w:r w:rsidR="00C5042C" w:rsidRPr="0004575E">
        <w:rPr>
          <w:b/>
        </w:rPr>
        <w:t>IV: Tổng kết và đánh giá</w:t>
      </w:r>
    </w:p>
    <w:p w14:paraId="4EA8EA1F" w14:textId="0321A9C4" w:rsidR="00C5042C" w:rsidRDefault="00585FA0" w:rsidP="003C7C6F">
      <w:pPr>
        <w:spacing w:line="288" w:lineRule="auto"/>
      </w:pPr>
      <w:r>
        <w:t xml:space="preserve">Phần </w:t>
      </w:r>
      <w:r w:rsidR="00C5042C">
        <w:t>này tập trung vào việc đánh giá kết quả đạt được, đưa ra phương hướng phát triển cho hệ thống sau khi kết thúc đồ án và phần kết luận.</w:t>
      </w:r>
    </w:p>
    <w:p w14:paraId="412A7556" w14:textId="77777777" w:rsidR="00C5042C" w:rsidRPr="00101D21" w:rsidRDefault="00C5042C" w:rsidP="00C5042C">
      <w:pPr>
        <w:rPr>
          <w:b/>
          <w:sz w:val="28"/>
          <w:szCs w:val="28"/>
        </w:rPr>
      </w:pPr>
      <w:r>
        <w:br w:type="page"/>
      </w:r>
      <w:r w:rsidRPr="00101D21">
        <w:rPr>
          <w:b/>
          <w:sz w:val="28"/>
          <w:szCs w:val="28"/>
        </w:rPr>
        <w:lastRenderedPageBreak/>
        <w:t xml:space="preserve"> </w:t>
      </w:r>
    </w:p>
    <w:p w14:paraId="14E4486D" w14:textId="77777777" w:rsidR="00C5042C" w:rsidRPr="00E94273" w:rsidRDefault="00C5042C" w:rsidP="00E94273">
      <w:pPr>
        <w:pStyle w:val="Heading1"/>
        <w:jc w:val="center"/>
        <w:rPr>
          <w:b w:val="0"/>
        </w:rPr>
      </w:pPr>
      <w:bookmarkStart w:id="4" w:name="_Toc9538768"/>
      <w:r w:rsidRPr="00E94273">
        <w:t>LỜI NÓI ĐẦU</w:t>
      </w:r>
      <w:bookmarkEnd w:id="4"/>
    </w:p>
    <w:p w14:paraId="14BB2B75" w14:textId="77777777" w:rsidR="00C5042C" w:rsidRPr="00F110DB" w:rsidRDefault="00C5042C" w:rsidP="003C7C6F">
      <w:pPr>
        <w:spacing w:line="288" w:lineRule="auto"/>
      </w:pPr>
      <w:r w:rsidRPr="00972271">
        <w:t>Làm sao để chọn đúng ngành phù hợp</w:t>
      </w:r>
      <w:r>
        <w:t xml:space="preserve"> với bản thân</w:t>
      </w:r>
      <w:r w:rsidRPr="00972271">
        <w:t>? Câu hỏi tưởng dễ nhưng lại khá hóc búa đối với những bạn trẻ, nhất là những bạn vừa tốt nghiệp THPT vẫn đang còn loay hoay với vòng tròn Nghề-ngành-trường. Bởi nếu chọn sai, cái mất đi không chỉ là 4 năm đại học “sống hoài sống phí” mà tương lai vì thế cũng bị ảnh hưởng</w:t>
      </w:r>
      <w:r w:rsidRPr="00F110DB">
        <w:t>.</w:t>
      </w:r>
    </w:p>
    <w:p w14:paraId="74FD6C3F" w14:textId="77777777" w:rsidR="00D8109C" w:rsidRDefault="00D8109C" w:rsidP="00D8109C">
      <w:pPr>
        <w:spacing w:line="288" w:lineRule="auto"/>
      </w:pPr>
    </w:p>
    <w:p w14:paraId="6B7EE145" w14:textId="76F01FB5" w:rsidR="00C5042C" w:rsidRPr="00F110DB" w:rsidRDefault="00C5042C" w:rsidP="003C7C6F">
      <w:pPr>
        <w:spacing w:line="288" w:lineRule="auto"/>
      </w:pPr>
      <w:r w:rsidRPr="00F110DB">
        <w:t>Từ nhu cầu trên, và mong muốn mang lại một sản phẩm có ý nghĩa và có tính ứng dụng cao, đã dẫn em đến ý tưởng xây dựng một chương trình giúp</w:t>
      </w:r>
      <w:r>
        <w:t xml:space="preserve"> kết nối các bạn học sinh và trường ĐHBK</w:t>
      </w:r>
      <w:r w:rsidR="0028165F">
        <w:t>HN</w:t>
      </w:r>
      <w:r>
        <w:t xml:space="preserve"> giúp các bạn học sinh có cơ hội trải nghiệm môi trường đại học</w:t>
      </w:r>
      <w:r w:rsidRPr="00F110DB">
        <w:t xml:space="preserve">. </w:t>
      </w:r>
      <w:r>
        <w:t>SmartPhone, một thiết bị thiết yếu mà mỗi bạn học sinh ai cũng sở hữu ít nhất 1 cái, sẽ trở thành nền tảng thích hợp nhất để mang những sự kiện, hoạt động của nhà trường đến với các bạn học sinh</w:t>
      </w:r>
      <w:r w:rsidRPr="00F110DB">
        <w:t>.</w:t>
      </w:r>
    </w:p>
    <w:p w14:paraId="0E9DB792" w14:textId="77777777" w:rsidR="00D8109C" w:rsidRDefault="00D8109C" w:rsidP="00D8109C">
      <w:pPr>
        <w:spacing w:line="288" w:lineRule="auto"/>
      </w:pPr>
    </w:p>
    <w:p w14:paraId="7D9515FD" w14:textId="279EB54B" w:rsidR="00C5042C" w:rsidRPr="00F110DB" w:rsidRDefault="00C5042C" w:rsidP="003C7C6F">
      <w:pPr>
        <w:spacing w:line="288" w:lineRule="auto"/>
      </w:pPr>
      <w:r w:rsidRPr="00F110DB">
        <w:t>Với những lý do trên, em quyết định chọn đồ án tốt nghiệp của mình là “</w:t>
      </w:r>
      <w:r>
        <w:rPr>
          <w:b/>
        </w:rPr>
        <w:t xml:space="preserve">Xây dựng ứng dụng Bách </w:t>
      </w:r>
      <w:r w:rsidR="00991E21">
        <w:rPr>
          <w:b/>
        </w:rPr>
        <w:t xml:space="preserve">khoa </w:t>
      </w:r>
      <w:r>
        <w:rPr>
          <w:b/>
        </w:rPr>
        <w:t>Open Day</w:t>
      </w:r>
      <w:r w:rsidRPr="00F110DB">
        <w:t>”, ứng dụng được lấy tên là “</w:t>
      </w:r>
      <w:r>
        <w:rPr>
          <w:b/>
        </w:rPr>
        <w:t>BKOD</w:t>
      </w:r>
      <w:r w:rsidRPr="00F110DB">
        <w:t xml:space="preserve">”. Mỗi người sử dụng, với chiếc </w:t>
      </w:r>
      <w:r>
        <w:t>SmartPhone</w:t>
      </w:r>
      <w:r w:rsidRPr="00F110DB">
        <w:t xml:space="preserve"> trên tay, chỉ với yêu cầu có kết nối internet, là có thể xem các </w:t>
      </w:r>
      <w:r>
        <w:t>sự kiện, hoạt động mà nhà trường tổ chức. Qua đó, các bạn có thể đăng ký tham dự và quản lý các thành viên của mình một cách thuận tiện và trực quan nhất</w:t>
      </w:r>
      <w:r w:rsidRPr="00F110DB">
        <w:t>.</w:t>
      </w:r>
    </w:p>
    <w:p w14:paraId="5B7989EA" w14:textId="77777777" w:rsidR="00C5042C" w:rsidRPr="00F110DB" w:rsidRDefault="00C5042C" w:rsidP="00C5042C">
      <w:pPr>
        <w:spacing w:line="288" w:lineRule="auto"/>
      </w:pPr>
    </w:p>
    <w:p w14:paraId="60ACAB59" w14:textId="77777777" w:rsidR="00C5042C" w:rsidRPr="00E94273" w:rsidRDefault="00C5042C" w:rsidP="00E94273">
      <w:pPr>
        <w:pStyle w:val="Heading1"/>
        <w:jc w:val="center"/>
        <w:rPr>
          <w:sz w:val="40"/>
          <w:szCs w:val="28"/>
        </w:rPr>
      </w:pPr>
      <w:r w:rsidRPr="00E94273">
        <w:rPr>
          <w:sz w:val="40"/>
          <w:szCs w:val="28"/>
        </w:rPr>
        <w:br w:type="page"/>
      </w:r>
      <w:bookmarkStart w:id="5" w:name="_Toc9538769"/>
      <w:r w:rsidRPr="00E94273">
        <w:lastRenderedPageBreak/>
        <w:t>MỤC LỤC</w:t>
      </w:r>
      <w:bookmarkEnd w:id="5"/>
    </w:p>
    <w:p w14:paraId="5B367143" w14:textId="77777777" w:rsidR="00C5042C" w:rsidRDefault="00C5042C" w:rsidP="00C5042C">
      <w:pPr>
        <w:spacing w:line="288" w:lineRule="auto"/>
        <w:rPr>
          <w:szCs w:val="26"/>
        </w:rPr>
      </w:pPr>
    </w:p>
    <w:p w14:paraId="19236BE0" w14:textId="46C505E0" w:rsidR="003F38FD" w:rsidRDefault="00C5042C">
      <w:pPr>
        <w:pStyle w:val="TOC1"/>
        <w:rPr>
          <w:rFonts w:asciiTheme="minorHAnsi" w:eastAsiaTheme="minorEastAsia" w:hAnsiTheme="minorHAnsi" w:cstheme="minorBidi"/>
          <w:b w:val="0"/>
          <w:sz w:val="22"/>
          <w:szCs w:val="22"/>
        </w:rPr>
      </w:pPr>
      <w:r w:rsidRPr="00C53BF6">
        <w:rPr>
          <w:szCs w:val="26"/>
        </w:rPr>
        <w:fldChar w:fldCharType="begin"/>
      </w:r>
      <w:r w:rsidRPr="00C53BF6">
        <w:rPr>
          <w:szCs w:val="26"/>
        </w:rPr>
        <w:instrText xml:space="preserve"> TOC \o "1-4" \h \z \u </w:instrText>
      </w:r>
      <w:r w:rsidRPr="00C53BF6">
        <w:rPr>
          <w:szCs w:val="26"/>
        </w:rPr>
        <w:fldChar w:fldCharType="separate"/>
      </w:r>
      <w:hyperlink w:anchor="_Toc9538765" w:history="1">
        <w:r w:rsidR="003F38FD" w:rsidRPr="00451E1C">
          <w:rPr>
            <w:rStyle w:val="Hyperlink"/>
          </w:rPr>
          <w:t>PHIẾU GIAO NHIỆM VỤ ĐỒ ÁN TỐT NGHIỆP</w:t>
        </w:r>
        <w:r w:rsidR="003F38FD">
          <w:rPr>
            <w:webHidden/>
          </w:rPr>
          <w:tab/>
        </w:r>
        <w:r w:rsidR="003F38FD">
          <w:rPr>
            <w:webHidden/>
          </w:rPr>
          <w:fldChar w:fldCharType="begin"/>
        </w:r>
        <w:r w:rsidR="003F38FD">
          <w:rPr>
            <w:webHidden/>
          </w:rPr>
          <w:instrText xml:space="preserve"> PAGEREF _Toc9538765 \h </w:instrText>
        </w:r>
        <w:r w:rsidR="003F38FD">
          <w:rPr>
            <w:webHidden/>
          </w:rPr>
        </w:r>
        <w:r w:rsidR="003F38FD">
          <w:rPr>
            <w:webHidden/>
          </w:rPr>
          <w:fldChar w:fldCharType="separate"/>
        </w:r>
        <w:r w:rsidR="0052687B">
          <w:rPr>
            <w:webHidden/>
          </w:rPr>
          <w:t>2</w:t>
        </w:r>
        <w:r w:rsidR="003F38FD">
          <w:rPr>
            <w:webHidden/>
          </w:rPr>
          <w:fldChar w:fldCharType="end"/>
        </w:r>
      </w:hyperlink>
    </w:p>
    <w:p w14:paraId="7EEE311C" w14:textId="045CE96C" w:rsidR="003F38FD" w:rsidRDefault="003F38FD">
      <w:pPr>
        <w:pStyle w:val="TOC1"/>
        <w:rPr>
          <w:rFonts w:asciiTheme="minorHAnsi" w:eastAsiaTheme="minorEastAsia" w:hAnsiTheme="minorHAnsi" w:cstheme="minorBidi"/>
          <w:b w:val="0"/>
          <w:sz w:val="22"/>
          <w:szCs w:val="22"/>
        </w:rPr>
      </w:pPr>
      <w:hyperlink w:anchor="_Toc9538766" w:history="1">
        <w:r w:rsidRPr="00451E1C">
          <w:rPr>
            <w:rStyle w:val="Hyperlink"/>
          </w:rPr>
          <w:t>LỜI CẢM ƠN</w:t>
        </w:r>
        <w:r>
          <w:rPr>
            <w:webHidden/>
          </w:rPr>
          <w:tab/>
        </w:r>
        <w:r>
          <w:rPr>
            <w:webHidden/>
          </w:rPr>
          <w:fldChar w:fldCharType="begin"/>
        </w:r>
        <w:r>
          <w:rPr>
            <w:webHidden/>
          </w:rPr>
          <w:instrText xml:space="preserve"> PAGEREF _Toc9538766 \h </w:instrText>
        </w:r>
        <w:r>
          <w:rPr>
            <w:webHidden/>
          </w:rPr>
        </w:r>
        <w:r>
          <w:rPr>
            <w:webHidden/>
          </w:rPr>
          <w:fldChar w:fldCharType="separate"/>
        </w:r>
        <w:r w:rsidR="0052687B">
          <w:rPr>
            <w:webHidden/>
          </w:rPr>
          <w:t>3</w:t>
        </w:r>
        <w:r>
          <w:rPr>
            <w:webHidden/>
          </w:rPr>
          <w:fldChar w:fldCharType="end"/>
        </w:r>
      </w:hyperlink>
    </w:p>
    <w:p w14:paraId="12DEFCFB" w14:textId="1C7A4827" w:rsidR="003F38FD" w:rsidRDefault="003F38FD">
      <w:pPr>
        <w:pStyle w:val="TOC1"/>
        <w:rPr>
          <w:rFonts w:asciiTheme="minorHAnsi" w:eastAsiaTheme="minorEastAsia" w:hAnsiTheme="minorHAnsi" w:cstheme="minorBidi"/>
          <w:b w:val="0"/>
          <w:sz w:val="22"/>
          <w:szCs w:val="22"/>
        </w:rPr>
      </w:pPr>
      <w:hyperlink w:anchor="_Toc9538767" w:history="1">
        <w:r w:rsidRPr="00451E1C">
          <w:rPr>
            <w:rStyle w:val="Hyperlink"/>
          </w:rPr>
          <w:t>TÓM TẮT NỘI DUNG ĐỒ ÁN TỐT NGHIỆP</w:t>
        </w:r>
        <w:r>
          <w:rPr>
            <w:webHidden/>
          </w:rPr>
          <w:tab/>
        </w:r>
        <w:r>
          <w:rPr>
            <w:webHidden/>
          </w:rPr>
          <w:fldChar w:fldCharType="begin"/>
        </w:r>
        <w:r>
          <w:rPr>
            <w:webHidden/>
          </w:rPr>
          <w:instrText xml:space="preserve"> PAGEREF _Toc9538767 \h </w:instrText>
        </w:r>
        <w:r>
          <w:rPr>
            <w:webHidden/>
          </w:rPr>
        </w:r>
        <w:r>
          <w:rPr>
            <w:webHidden/>
          </w:rPr>
          <w:fldChar w:fldCharType="separate"/>
        </w:r>
        <w:r w:rsidR="0052687B">
          <w:rPr>
            <w:webHidden/>
          </w:rPr>
          <w:t>4</w:t>
        </w:r>
        <w:r>
          <w:rPr>
            <w:webHidden/>
          </w:rPr>
          <w:fldChar w:fldCharType="end"/>
        </w:r>
      </w:hyperlink>
    </w:p>
    <w:p w14:paraId="0F9BDBC3" w14:textId="0BDF9BEE" w:rsidR="003F38FD" w:rsidRDefault="003F38FD">
      <w:pPr>
        <w:pStyle w:val="TOC1"/>
        <w:rPr>
          <w:rFonts w:asciiTheme="minorHAnsi" w:eastAsiaTheme="minorEastAsia" w:hAnsiTheme="minorHAnsi" w:cstheme="minorBidi"/>
          <w:b w:val="0"/>
          <w:sz w:val="22"/>
          <w:szCs w:val="22"/>
        </w:rPr>
      </w:pPr>
      <w:hyperlink w:anchor="_Toc9538768" w:history="1">
        <w:r w:rsidRPr="00451E1C">
          <w:rPr>
            <w:rStyle w:val="Hyperlink"/>
          </w:rPr>
          <w:t>LỜI NÓI ĐẦU</w:t>
        </w:r>
        <w:r>
          <w:rPr>
            <w:webHidden/>
          </w:rPr>
          <w:tab/>
        </w:r>
        <w:r>
          <w:rPr>
            <w:webHidden/>
          </w:rPr>
          <w:fldChar w:fldCharType="begin"/>
        </w:r>
        <w:r>
          <w:rPr>
            <w:webHidden/>
          </w:rPr>
          <w:instrText xml:space="preserve"> PAGEREF _Toc9538768 \h </w:instrText>
        </w:r>
        <w:r>
          <w:rPr>
            <w:webHidden/>
          </w:rPr>
        </w:r>
        <w:r>
          <w:rPr>
            <w:webHidden/>
          </w:rPr>
          <w:fldChar w:fldCharType="separate"/>
        </w:r>
        <w:r w:rsidR="0052687B">
          <w:rPr>
            <w:webHidden/>
          </w:rPr>
          <w:t>5</w:t>
        </w:r>
        <w:r>
          <w:rPr>
            <w:webHidden/>
          </w:rPr>
          <w:fldChar w:fldCharType="end"/>
        </w:r>
      </w:hyperlink>
    </w:p>
    <w:p w14:paraId="694A929E" w14:textId="34F8173A" w:rsidR="003F38FD" w:rsidRDefault="003F38FD">
      <w:pPr>
        <w:pStyle w:val="TOC1"/>
        <w:rPr>
          <w:rFonts w:asciiTheme="minorHAnsi" w:eastAsiaTheme="minorEastAsia" w:hAnsiTheme="minorHAnsi" w:cstheme="minorBidi"/>
          <w:b w:val="0"/>
          <w:sz w:val="22"/>
          <w:szCs w:val="22"/>
        </w:rPr>
      </w:pPr>
      <w:hyperlink w:anchor="_Toc9538769" w:history="1">
        <w:r w:rsidRPr="00451E1C">
          <w:rPr>
            <w:rStyle w:val="Hyperlink"/>
          </w:rPr>
          <w:t>MỤC LỤC</w:t>
        </w:r>
        <w:r>
          <w:rPr>
            <w:webHidden/>
          </w:rPr>
          <w:tab/>
        </w:r>
        <w:r>
          <w:rPr>
            <w:webHidden/>
          </w:rPr>
          <w:fldChar w:fldCharType="begin"/>
        </w:r>
        <w:r>
          <w:rPr>
            <w:webHidden/>
          </w:rPr>
          <w:instrText xml:space="preserve"> PAGEREF _Toc9538769 \h </w:instrText>
        </w:r>
        <w:r>
          <w:rPr>
            <w:webHidden/>
          </w:rPr>
        </w:r>
        <w:r>
          <w:rPr>
            <w:webHidden/>
          </w:rPr>
          <w:fldChar w:fldCharType="separate"/>
        </w:r>
        <w:r w:rsidR="0052687B">
          <w:rPr>
            <w:webHidden/>
          </w:rPr>
          <w:t>6</w:t>
        </w:r>
        <w:r>
          <w:rPr>
            <w:webHidden/>
          </w:rPr>
          <w:fldChar w:fldCharType="end"/>
        </w:r>
      </w:hyperlink>
    </w:p>
    <w:p w14:paraId="6CE79BE0" w14:textId="08E89F80" w:rsidR="003F38FD" w:rsidRDefault="003F38FD">
      <w:pPr>
        <w:pStyle w:val="TOC1"/>
        <w:rPr>
          <w:rFonts w:asciiTheme="minorHAnsi" w:eastAsiaTheme="minorEastAsia" w:hAnsiTheme="minorHAnsi" w:cstheme="minorBidi"/>
          <w:b w:val="0"/>
          <w:sz w:val="22"/>
          <w:szCs w:val="22"/>
        </w:rPr>
      </w:pPr>
      <w:hyperlink w:anchor="_Toc9538770" w:history="1">
        <w:r w:rsidRPr="00451E1C">
          <w:rPr>
            <w:rStyle w:val="Hyperlink"/>
          </w:rPr>
          <w:t>DANH MỤC BẢNG</w:t>
        </w:r>
        <w:r>
          <w:rPr>
            <w:webHidden/>
          </w:rPr>
          <w:tab/>
        </w:r>
        <w:r>
          <w:rPr>
            <w:webHidden/>
          </w:rPr>
          <w:fldChar w:fldCharType="begin"/>
        </w:r>
        <w:r>
          <w:rPr>
            <w:webHidden/>
          </w:rPr>
          <w:instrText xml:space="preserve"> PAGEREF _Toc9538770 \h </w:instrText>
        </w:r>
        <w:r>
          <w:rPr>
            <w:webHidden/>
          </w:rPr>
        </w:r>
        <w:r>
          <w:rPr>
            <w:webHidden/>
          </w:rPr>
          <w:fldChar w:fldCharType="separate"/>
        </w:r>
        <w:r w:rsidR="0052687B">
          <w:rPr>
            <w:webHidden/>
          </w:rPr>
          <w:t>9</w:t>
        </w:r>
        <w:r>
          <w:rPr>
            <w:webHidden/>
          </w:rPr>
          <w:fldChar w:fldCharType="end"/>
        </w:r>
      </w:hyperlink>
    </w:p>
    <w:p w14:paraId="0C53D079" w14:textId="0C4C327B" w:rsidR="003F38FD" w:rsidRDefault="003F38FD">
      <w:pPr>
        <w:pStyle w:val="TOC1"/>
        <w:rPr>
          <w:rFonts w:asciiTheme="minorHAnsi" w:eastAsiaTheme="minorEastAsia" w:hAnsiTheme="minorHAnsi" w:cstheme="minorBidi"/>
          <w:b w:val="0"/>
          <w:sz w:val="22"/>
          <w:szCs w:val="22"/>
        </w:rPr>
      </w:pPr>
      <w:hyperlink w:anchor="_Toc9538771" w:history="1">
        <w:r w:rsidRPr="00451E1C">
          <w:rPr>
            <w:rStyle w:val="Hyperlink"/>
          </w:rPr>
          <w:t>DANH MỤC HÌNH VẼ</w:t>
        </w:r>
        <w:r>
          <w:rPr>
            <w:webHidden/>
          </w:rPr>
          <w:tab/>
        </w:r>
        <w:r>
          <w:rPr>
            <w:webHidden/>
          </w:rPr>
          <w:fldChar w:fldCharType="begin"/>
        </w:r>
        <w:r>
          <w:rPr>
            <w:webHidden/>
          </w:rPr>
          <w:instrText xml:space="preserve"> PAGEREF _Toc9538771 \h </w:instrText>
        </w:r>
        <w:r>
          <w:rPr>
            <w:webHidden/>
          </w:rPr>
        </w:r>
        <w:r>
          <w:rPr>
            <w:webHidden/>
          </w:rPr>
          <w:fldChar w:fldCharType="separate"/>
        </w:r>
        <w:r w:rsidR="0052687B">
          <w:rPr>
            <w:webHidden/>
          </w:rPr>
          <w:t>10</w:t>
        </w:r>
        <w:r>
          <w:rPr>
            <w:webHidden/>
          </w:rPr>
          <w:fldChar w:fldCharType="end"/>
        </w:r>
      </w:hyperlink>
    </w:p>
    <w:p w14:paraId="06715B3F" w14:textId="4C9B8203" w:rsidR="003F38FD" w:rsidRDefault="003F38FD">
      <w:pPr>
        <w:pStyle w:val="TOC1"/>
        <w:rPr>
          <w:rFonts w:asciiTheme="minorHAnsi" w:eastAsiaTheme="minorEastAsia" w:hAnsiTheme="minorHAnsi" w:cstheme="minorBidi"/>
          <w:b w:val="0"/>
          <w:sz w:val="22"/>
          <w:szCs w:val="22"/>
        </w:rPr>
      </w:pPr>
      <w:hyperlink w:anchor="_Toc9538772" w:history="1">
        <w:r w:rsidRPr="00451E1C">
          <w:rPr>
            <w:rStyle w:val="Hyperlink"/>
            <w:lang w:val="vi-VN"/>
          </w:rPr>
          <w:t>DANH MỤC CÁC TỪ VIẾT TẮT VÀ THUẬT NGỮ</w:t>
        </w:r>
        <w:r>
          <w:rPr>
            <w:webHidden/>
          </w:rPr>
          <w:tab/>
        </w:r>
        <w:r>
          <w:rPr>
            <w:webHidden/>
          </w:rPr>
          <w:fldChar w:fldCharType="begin"/>
        </w:r>
        <w:r>
          <w:rPr>
            <w:webHidden/>
          </w:rPr>
          <w:instrText xml:space="preserve"> PAGEREF _Toc9538772 \h </w:instrText>
        </w:r>
        <w:r>
          <w:rPr>
            <w:webHidden/>
          </w:rPr>
        </w:r>
        <w:r>
          <w:rPr>
            <w:webHidden/>
          </w:rPr>
          <w:fldChar w:fldCharType="separate"/>
        </w:r>
        <w:r w:rsidR="0052687B">
          <w:rPr>
            <w:webHidden/>
          </w:rPr>
          <w:t>11</w:t>
        </w:r>
        <w:r>
          <w:rPr>
            <w:webHidden/>
          </w:rPr>
          <w:fldChar w:fldCharType="end"/>
        </w:r>
      </w:hyperlink>
    </w:p>
    <w:p w14:paraId="45C63696" w14:textId="5CBEDA5B" w:rsidR="003F38FD" w:rsidRDefault="003F38FD">
      <w:pPr>
        <w:pStyle w:val="TOC1"/>
        <w:rPr>
          <w:rFonts w:asciiTheme="minorHAnsi" w:eastAsiaTheme="minorEastAsia" w:hAnsiTheme="minorHAnsi" w:cstheme="minorBidi"/>
          <w:b w:val="0"/>
          <w:sz w:val="22"/>
          <w:szCs w:val="22"/>
        </w:rPr>
      </w:pPr>
      <w:hyperlink w:anchor="_Toc9538773" w:history="1">
        <w:r w:rsidRPr="00451E1C">
          <w:rPr>
            <w:rStyle w:val="Hyperlink"/>
          </w:rPr>
          <w:t>PHẦN I: ĐẶT VẤN ĐỀ VÀ ĐỊNH HƯỚNG GIẢI PHÁP</w:t>
        </w:r>
        <w:r>
          <w:rPr>
            <w:webHidden/>
          </w:rPr>
          <w:tab/>
        </w:r>
        <w:r>
          <w:rPr>
            <w:webHidden/>
          </w:rPr>
          <w:fldChar w:fldCharType="begin"/>
        </w:r>
        <w:r>
          <w:rPr>
            <w:webHidden/>
          </w:rPr>
          <w:instrText xml:space="preserve"> PAGEREF _Toc9538773 \h </w:instrText>
        </w:r>
        <w:r>
          <w:rPr>
            <w:webHidden/>
          </w:rPr>
        </w:r>
        <w:r>
          <w:rPr>
            <w:webHidden/>
          </w:rPr>
          <w:fldChar w:fldCharType="separate"/>
        </w:r>
        <w:r w:rsidR="0052687B">
          <w:rPr>
            <w:webHidden/>
          </w:rPr>
          <w:t>12</w:t>
        </w:r>
        <w:r>
          <w:rPr>
            <w:webHidden/>
          </w:rPr>
          <w:fldChar w:fldCharType="end"/>
        </w:r>
      </w:hyperlink>
    </w:p>
    <w:p w14:paraId="6028E2E5" w14:textId="405506FD"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774" w:history="1">
        <w:r w:rsidRPr="00451E1C">
          <w:rPr>
            <w:rStyle w:val="Hyperlink"/>
            <w:noProof/>
          </w:rPr>
          <w:t>1.1.</w:t>
        </w:r>
        <w:r>
          <w:rPr>
            <w:rFonts w:asciiTheme="minorHAnsi" w:eastAsiaTheme="minorEastAsia" w:hAnsiTheme="minorHAnsi" w:cstheme="minorBidi"/>
            <w:noProof/>
            <w:sz w:val="22"/>
            <w:szCs w:val="22"/>
          </w:rPr>
          <w:tab/>
        </w:r>
        <w:r w:rsidRPr="00451E1C">
          <w:rPr>
            <w:rStyle w:val="Hyperlink"/>
            <w:noProof/>
          </w:rPr>
          <w:t>Tổng quan</w:t>
        </w:r>
        <w:r>
          <w:rPr>
            <w:noProof/>
            <w:webHidden/>
          </w:rPr>
          <w:tab/>
        </w:r>
        <w:r>
          <w:rPr>
            <w:noProof/>
            <w:webHidden/>
          </w:rPr>
          <w:fldChar w:fldCharType="begin"/>
        </w:r>
        <w:r>
          <w:rPr>
            <w:noProof/>
            <w:webHidden/>
          </w:rPr>
          <w:instrText xml:space="preserve"> PAGEREF _Toc9538774 \h </w:instrText>
        </w:r>
        <w:r>
          <w:rPr>
            <w:noProof/>
            <w:webHidden/>
          </w:rPr>
        </w:r>
        <w:r>
          <w:rPr>
            <w:noProof/>
            <w:webHidden/>
          </w:rPr>
          <w:fldChar w:fldCharType="separate"/>
        </w:r>
        <w:r w:rsidR="0052687B">
          <w:rPr>
            <w:noProof/>
            <w:webHidden/>
          </w:rPr>
          <w:t>12</w:t>
        </w:r>
        <w:r>
          <w:rPr>
            <w:noProof/>
            <w:webHidden/>
          </w:rPr>
          <w:fldChar w:fldCharType="end"/>
        </w:r>
      </w:hyperlink>
    </w:p>
    <w:p w14:paraId="1B955332" w14:textId="447A89ED"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75" w:history="1">
        <w:r w:rsidRPr="00451E1C">
          <w:rPr>
            <w:rStyle w:val="Hyperlink"/>
            <w:noProof/>
          </w:rPr>
          <w:t>1.1.1.</w:t>
        </w:r>
        <w:r>
          <w:rPr>
            <w:rFonts w:asciiTheme="minorHAnsi" w:eastAsiaTheme="minorEastAsia" w:hAnsiTheme="minorHAnsi" w:cstheme="minorBidi"/>
            <w:noProof/>
            <w:sz w:val="22"/>
            <w:szCs w:val="22"/>
          </w:rPr>
          <w:tab/>
        </w:r>
        <w:r w:rsidRPr="00451E1C">
          <w:rPr>
            <w:rStyle w:val="Hyperlink"/>
            <w:noProof/>
          </w:rPr>
          <w:t>Các vấn đề, khó khăn hiện tại</w:t>
        </w:r>
        <w:r>
          <w:rPr>
            <w:noProof/>
            <w:webHidden/>
          </w:rPr>
          <w:tab/>
        </w:r>
        <w:r>
          <w:rPr>
            <w:noProof/>
            <w:webHidden/>
          </w:rPr>
          <w:fldChar w:fldCharType="begin"/>
        </w:r>
        <w:r>
          <w:rPr>
            <w:noProof/>
            <w:webHidden/>
          </w:rPr>
          <w:instrText xml:space="preserve"> PAGEREF _Toc9538775 \h </w:instrText>
        </w:r>
        <w:r>
          <w:rPr>
            <w:noProof/>
            <w:webHidden/>
          </w:rPr>
        </w:r>
        <w:r>
          <w:rPr>
            <w:noProof/>
            <w:webHidden/>
          </w:rPr>
          <w:fldChar w:fldCharType="separate"/>
        </w:r>
        <w:r w:rsidR="0052687B">
          <w:rPr>
            <w:noProof/>
            <w:webHidden/>
          </w:rPr>
          <w:t>12</w:t>
        </w:r>
        <w:r>
          <w:rPr>
            <w:noProof/>
            <w:webHidden/>
          </w:rPr>
          <w:fldChar w:fldCharType="end"/>
        </w:r>
      </w:hyperlink>
    </w:p>
    <w:p w14:paraId="4AA55D23" w14:textId="1CBA198D"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76" w:history="1">
        <w:r w:rsidRPr="00451E1C">
          <w:rPr>
            <w:rStyle w:val="Hyperlink"/>
            <w:noProof/>
          </w:rPr>
          <w:t>1.1.2.</w:t>
        </w:r>
        <w:r>
          <w:rPr>
            <w:rFonts w:asciiTheme="minorHAnsi" w:eastAsiaTheme="minorEastAsia" w:hAnsiTheme="minorHAnsi" w:cstheme="minorBidi"/>
            <w:noProof/>
            <w:sz w:val="22"/>
            <w:szCs w:val="22"/>
          </w:rPr>
          <w:tab/>
        </w:r>
        <w:r w:rsidRPr="00451E1C">
          <w:rPr>
            <w:rStyle w:val="Hyperlink"/>
            <w:noProof/>
          </w:rPr>
          <w:t>Mục tiêu cần đạt được</w:t>
        </w:r>
        <w:r>
          <w:rPr>
            <w:noProof/>
            <w:webHidden/>
          </w:rPr>
          <w:tab/>
        </w:r>
        <w:r>
          <w:rPr>
            <w:noProof/>
            <w:webHidden/>
          </w:rPr>
          <w:fldChar w:fldCharType="begin"/>
        </w:r>
        <w:r>
          <w:rPr>
            <w:noProof/>
            <w:webHidden/>
          </w:rPr>
          <w:instrText xml:space="preserve"> PAGEREF _Toc9538776 \h </w:instrText>
        </w:r>
        <w:r>
          <w:rPr>
            <w:noProof/>
            <w:webHidden/>
          </w:rPr>
        </w:r>
        <w:r>
          <w:rPr>
            <w:noProof/>
            <w:webHidden/>
          </w:rPr>
          <w:fldChar w:fldCharType="separate"/>
        </w:r>
        <w:r w:rsidR="0052687B">
          <w:rPr>
            <w:noProof/>
            <w:webHidden/>
          </w:rPr>
          <w:t>12</w:t>
        </w:r>
        <w:r>
          <w:rPr>
            <w:noProof/>
            <w:webHidden/>
          </w:rPr>
          <w:fldChar w:fldCharType="end"/>
        </w:r>
      </w:hyperlink>
    </w:p>
    <w:p w14:paraId="44F2D57E" w14:textId="16F1F8E4"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77" w:history="1">
        <w:r w:rsidRPr="00451E1C">
          <w:rPr>
            <w:rStyle w:val="Hyperlink"/>
            <w:noProof/>
          </w:rPr>
          <w:t>1.1.3.</w:t>
        </w:r>
        <w:r>
          <w:rPr>
            <w:rFonts w:asciiTheme="minorHAnsi" w:eastAsiaTheme="minorEastAsia" w:hAnsiTheme="minorHAnsi" w:cstheme="minorBidi"/>
            <w:noProof/>
            <w:sz w:val="22"/>
            <w:szCs w:val="22"/>
          </w:rPr>
          <w:tab/>
        </w:r>
        <w:r w:rsidRPr="00451E1C">
          <w:rPr>
            <w:rStyle w:val="Hyperlink"/>
            <w:noProof/>
          </w:rPr>
          <w:t>Lựa chọn và định hướng thiết kế</w:t>
        </w:r>
        <w:r>
          <w:rPr>
            <w:noProof/>
            <w:webHidden/>
          </w:rPr>
          <w:tab/>
        </w:r>
        <w:r>
          <w:rPr>
            <w:noProof/>
            <w:webHidden/>
          </w:rPr>
          <w:fldChar w:fldCharType="begin"/>
        </w:r>
        <w:r>
          <w:rPr>
            <w:noProof/>
            <w:webHidden/>
          </w:rPr>
          <w:instrText xml:space="preserve"> PAGEREF _Toc9538777 \h </w:instrText>
        </w:r>
        <w:r>
          <w:rPr>
            <w:noProof/>
            <w:webHidden/>
          </w:rPr>
        </w:r>
        <w:r>
          <w:rPr>
            <w:noProof/>
            <w:webHidden/>
          </w:rPr>
          <w:fldChar w:fldCharType="separate"/>
        </w:r>
        <w:r w:rsidR="0052687B">
          <w:rPr>
            <w:noProof/>
            <w:webHidden/>
          </w:rPr>
          <w:t>12</w:t>
        </w:r>
        <w:r>
          <w:rPr>
            <w:noProof/>
            <w:webHidden/>
          </w:rPr>
          <w:fldChar w:fldCharType="end"/>
        </w:r>
      </w:hyperlink>
    </w:p>
    <w:p w14:paraId="32F50B15" w14:textId="20495E75"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778" w:history="1">
        <w:r w:rsidRPr="00451E1C">
          <w:rPr>
            <w:rStyle w:val="Hyperlink"/>
            <w:noProof/>
          </w:rPr>
          <w:t>1.2.</w:t>
        </w:r>
        <w:r>
          <w:rPr>
            <w:rFonts w:asciiTheme="minorHAnsi" w:eastAsiaTheme="minorEastAsia" w:hAnsiTheme="minorHAnsi" w:cstheme="minorBidi"/>
            <w:noProof/>
            <w:sz w:val="22"/>
            <w:szCs w:val="22"/>
          </w:rPr>
          <w:tab/>
        </w:r>
        <w:r w:rsidRPr="00451E1C">
          <w:rPr>
            <w:rStyle w:val="Hyperlink"/>
            <w:noProof/>
          </w:rPr>
          <w:t>Các phần cứng sử dụng trong hệ thống</w:t>
        </w:r>
        <w:r>
          <w:rPr>
            <w:noProof/>
            <w:webHidden/>
          </w:rPr>
          <w:tab/>
        </w:r>
        <w:r>
          <w:rPr>
            <w:noProof/>
            <w:webHidden/>
          </w:rPr>
          <w:fldChar w:fldCharType="begin"/>
        </w:r>
        <w:r>
          <w:rPr>
            <w:noProof/>
            <w:webHidden/>
          </w:rPr>
          <w:instrText xml:space="preserve"> PAGEREF _Toc9538778 \h </w:instrText>
        </w:r>
        <w:r>
          <w:rPr>
            <w:noProof/>
            <w:webHidden/>
          </w:rPr>
        </w:r>
        <w:r>
          <w:rPr>
            <w:noProof/>
            <w:webHidden/>
          </w:rPr>
          <w:fldChar w:fldCharType="separate"/>
        </w:r>
        <w:r w:rsidR="0052687B">
          <w:rPr>
            <w:noProof/>
            <w:webHidden/>
          </w:rPr>
          <w:t>12</w:t>
        </w:r>
        <w:r>
          <w:rPr>
            <w:noProof/>
            <w:webHidden/>
          </w:rPr>
          <w:fldChar w:fldCharType="end"/>
        </w:r>
      </w:hyperlink>
    </w:p>
    <w:p w14:paraId="7DB6E2F7" w14:textId="1BF5BD8F"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79" w:history="1">
        <w:r w:rsidRPr="00451E1C">
          <w:rPr>
            <w:rStyle w:val="Hyperlink"/>
            <w:noProof/>
          </w:rPr>
          <w:t>1.2.1.</w:t>
        </w:r>
        <w:r>
          <w:rPr>
            <w:rFonts w:asciiTheme="minorHAnsi" w:eastAsiaTheme="minorEastAsia" w:hAnsiTheme="minorHAnsi" w:cstheme="minorBidi"/>
            <w:noProof/>
            <w:sz w:val="22"/>
            <w:szCs w:val="22"/>
          </w:rPr>
          <w:tab/>
        </w:r>
        <w:r w:rsidRPr="00451E1C">
          <w:rPr>
            <w:rStyle w:val="Hyperlink"/>
            <w:noProof/>
          </w:rPr>
          <w:t>Smartphone</w:t>
        </w:r>
        <w:r>
          <w:rPr>
            <w:noProof/>
            <w:webHidden/>
          </w:rPr>
          <w:tab/>
        </w:r>
        <w:r>
          <w:rPr>
            <w:noProof/>
            <w:webHidden/>
          </w:rPr>
          <w:fldChar w:fldCharType="begin"/>
        </w:r>
        <w:r>
          <w:rPr>
            <w:noProof/>
            <w:webHidden/>
          </w:rPr>
          <w:instrText xml:space="preserve"> PAGEREF _Toc9538779 \h </w:instrText>
        </w:r>
        <w:r>
          <w:rPr>
            <w:noProof/>
            <w:webHidden/>
          </w:rPr>
        </w:r>
        <w:r>
          <w:rPr>
            <w:noProof/>
            <w:webHidden/>
          </w:rPr>
          <w:fldChar w:fldCharType="separate"/>
        </w:r>
        <w:r w:rsidR="0052687B">
          <w:rPr>
            <w:noProof/>
            <w:webHidden/>
          </w:rPr>
          <w:t>12</w:t>
        </w:r>
        <w:r>
          <w:rPr>
            <w:noProof/>
            <w:webHidden/>
          </w:rPr>
          <w:fldChar w:fldCharType="end"/>
        </w:r>
      </w:hyperlink>
    </w:p>
    <w:p w14:paraId="6C2E22BA" w14:textId="6DF16617"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80" w:history="1">
        <w:r w:rsidRPr="00451E1C">
          <w:rPr>
            <w:rStyle w:val="Hyperlink"/>
            <w:noProof/>
          </w:rPr>
          <w:t>1.2.2.</w:t>
        </w:r>
        <w:r>
          <w:rPr>
            <w:rFonts w:asciiTheme="minorHAnsi" w:eastAsiaTheme="minorEastAsia" w:hAnsiTheme="minorHAnsi" w:cstheme="minorBidi"/>
            <w:noProof/>
            <w:sz w:val="22"/>
            <w:szCs w:val="22"/>
          </w:rPr>
          <w:tab/>
        </w:r>
        <w:r w:rsidRPr="00451E1C">
          <w:rPr>
            <w:rStyle w:val="Hyperlink"/>
            <w:noProof/>
          </w:rPr>
          <w:t>Server</w:t>
        </w:r>
        <w:r>
          <w:rPr>
            <w:noProof/>
            <w:webHidden/>
          </w:rPr>
          <w:tab/>
        </w:r>
        <w:r>
          <w:rPr>
            <w:noProof/>
            <w:webHidden/>
          </w:rPr>
          <w:fldChar w:fldCharType="begin"/>
        </w:r>
        <w:r>
          <w:rPr>
            <w:noProof/>
            <w:webHidden/>
          </w:rPr>
          <w:instrText xml:space="preserve"> PAGEREF _Toc9538780 \h </w:instrText>
        </w:r>
        <w:r>
          <w:rPr>
            <w:noProof/>
            <w:webHidden/>
          </w:rPr>
        </w:r>
        <w:r>
          <w:rPr>
            <w:noProof/>
            <w:webHidden/>
          </w:rPr>
          <w:fldChar w:fldCharType="separate"/>
        </w:r>
        <w:r w:rsidR="0052687B">
          <w:rPr>
            <w:noProof/>
            <w:webHidden/>
          </w:rPr>
          <w:t>12</w:t>
        </w:r>
        <w:r>
          <w:rPr>
            <w:noProof/>
            <w:webHidden/>
          </w:rPr>
          <w:fldChar w:fldCharType="end"/>
        </w:r>
      </w:hyperlink>
    </w:p>
    <w:p w14:paraId="40F7234B" w14:textId="048B8EF6"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781" w:history="1">
        <w:r w:rsidRPr="00451E1C">
          <w:rPr>
            <w:rStyle w:val="Hyperlink"/>
            <w:noProof/>
          </w:rPr>
          <w:t>1.3.</w:t>
        </w:r>
        <w:r>
          <w:rPr>
            <w:rFonts w:asciiTheme="minorHAnsi" w:eastAsiaTheme="minorEastAsia" w:hAnsiTheme="minorHAnsi" w:cstheme="minorBidi"/>
            <w:noProof/>
            <w:sz w:val="22"/>
            <w:szCs w:val="22"/>
          </w:rPr>
          <w:tab/>
        </w:r>
        <w:r w:rsidRPr="00451E1C">
          <w:rPr>
            <w:rStyle w:val="Hyperlink"/>
            <w:noProof/>
          </w:rPr>
          <w:t>Các công cụ để tích hợp</w:t>
        </w:r>
        <w:r>
          <w:rPr>
            <w:noProof/>
            <w:webHidden/>
          </w:rPr>
          <w:tab/>
        </w:r>
        <w:r>
          <w:rPr>
            <w:noProof/>
            <w:webHidden/>
          </w:rPr>
          <w:fldChar w:fldCharType="begin"/>
        </w:r>
        <w:r>
          <w:rPr>
            <w:noProof/>
            <w:webHidden/>
          </w:rPr>
          <w:instrText xml:space="preserve"> PAGEREF _Toc9538781 \h </w:instrText>
        </w:r>
        <w:r>
          <w:rPr>
            <w:noProof/>
            <w:webHidden/>
          </w:rPr>
        </w:r>
        <w:r>
          <w:rPr>
            <w:noProof/>
            <w:webHidden/>
          </w:rPr>
          <w:fldChar w:fldCharType="separate"/>
        </w:r>
        <w:r w:rsidR="0052687B">
          <w:rPr>
            <w:noProof/>
            <w:webHidden/>
          </w:rPr>
          <w:t>13</w:t>
        </w:r>
        <w:r>
          <w:rPr>
            <w:noProof/>
            <w:webHidden/>
          </w:rPr>
          <w:fldChar w:fldCharType="end"/>
        </w:r>
      </w:hyperlink>
    </w:p>
    <w:p w14:paraId="6411D979" w14:textId="6213E85B"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82" w:history="1">
        <w:r w:rsidRPr="00451E1C">
          <w:rPr>
            <w:rStyle w:val="Hyperlink"/>
            <w:noProof/>
          </w:rPr>
          <w:t>1.3.1.</w:t>
        </w:r>
        <w:r>
          <w:rPr>
            <w:rFonts w:asciiTheme="minorHAnsi" w:eastAsiaTheme="minorEastAsia" w:hAnsiTheme="minorHAnsi" w:cstheme="minorBidi"/>
            <w:noProof/>
            <w:sz w:val="22"/>
            <w:szCs w:val="22"/>
          </w:rPr>
          <w:tab/>
        </w:r>
        <w:r w:rsidRPr="00451E1C">
          <w:rPr>
            <w:rStyle w:val="Hyperlink"/>
            <w:noProof/>
          </w:rPr>
          <w:t>Node.js</w:t>
        </w:r>
        <w:r>
          <w:rPr>
            <w:noProof/>
            <w:webHidden/>
          </w:rPr>
          <w:tab/>
        </w:r>
        <w:r>
          <w:rPr>
            <w:noProof/>
            <w:webHidden/>
          </w:rPr>
          <w:fldChar w:fldCharType="begin"/>
        </w:r>
        <w:r>
          <w:rPr>
            <w:noProof/>
            <w:webHidden/>
          </w:rPr>
          <w:instrText xml:space="preserve"> PAGEREF _Toc9538782 \h </w:instrText>
        </w:r>
        <w:r>
          <w:rPr>
            <w:noProof/>
            <w:webHidden/>
          </w:rPr>
        </w:r>
        <w:r>
          <w:rPr>
            <w:noProof/>
            <w:webHidden/>
          </w:rPr>
          <w:fldChar w:fldCharType="separate"/>
        </w:r>
        <w:r w:rsidR="0052687B">
          <w:rPr>
            <w:noProof/>
            <w:webHidden/>
          </w:rPr>
          <w:t>13</w:t>
        </w:r>
        <w:r>
          <w:rPr>
            <w:noProof/>
            <w:webHidden/>
          </w:rPr>
          <w:fldChar w:fldCharType="end"/>
        </w:r>
      </w:hyperlink>
    </w:p>
    <w:p w14:paraId="1BD0E002" w14:textId="30DCDDAC"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83" w:history="1">
        <w:r w:rsidRPr="00451E1C">
          <w:rPr>
            <w:rStyle w:val="Hyperlink"/>
            <w:noProof/>
          </w:rPr>
          <w:t>1.3.2.</w:t>
        </w:r>
        <w:r>
          <w:rPr>
            <w:rFonts w:asciiTheme="minorHAnsi" w:eastAsiaTheme="minorEastAsia" w:hAnsiTheme="minorHAnsi" w:cstheme="minorBidi"/>
            <w:noProof/>
            <w:sz w:val="22"/>
            <w:szCs w:val="22"/>
          </w:rPr>
          <w:tab/>
        </w:r>
        <w:r w:rsidRPr="00451E1C">
          <w:rPr>
            <w:rStyle w:val="Hyperlink"/>
            <w:noProof/>
          </w:rPr>
          <w:t>Cơ sở dữ liệu Sql Server 2017</w:t>
        </w:r>
        <w:r>
          <w:rPr>
            <w:noProof/>
            <w:webHidden/>
          </w:rPr>
          <w:tab/>
        </w:r>
        <w:r>
          <w:rPr>
            <w:noProof/>
            <w:webHidden/>
          </w:rPr>
          <w:fldChar w:fldCharType="begin"/>
        </w:r>
        <w:r>
          <w:rPr>
            <w:noProof/>
            <w:webHidden/>
          </w:rPr>
          <w:instrText xml:space="preserve"> PAGEREF _Toc9538783 \h </w:instrText>
        </w:r>
        <w:r>
          <w:rPr>
            <w:noProof/>
            <w:webHidden/>
          </w:rPr>
        </w:r>
        <w:r>
          <w:rPr>
            <w:noProof/>
            <w:webHidden/>
          </w:rPr>
          <w:fldChar w:fldCharType="separate"/>
        </w:r>
        <w:r w:rsidR="0052687B">
          <w:rPr>
            <w:noProof/>
            <w:webHidden/>
          </w:rPr>
          <w:t>13</w:t>
        </w:r>
        <w:r>
          <w:rPr>
            <w:noProof/>
            <w:webHidden/>
          </w:rPr>
          <w:fldChar w:fldCharType="end"/>
        </w:r>
      </w:hyperlink>
    </w:p>
    <w:p w14:paraId="372E7987" w14:textId="022C3592"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784" w:history="1">
        <w:r w:rsidRPr="00451E1C">
          <w:rPr>
            <w:rStyle w:val="Hyperlink"/>
            <w:noProof/>
          </w:rPr>
          <w:t>1.4.</w:t>
        </w:r>
        <w:r>
          <w:rPr>
            <w:rFonts w:asciiTheme="minorHAnsi" w:eastAsiaTheme="minorEastAsia" w:hAnsiTheme="minorHAnsi" w:cstheme="minorBidi"/>
            <w:noProof/>
            <w:sz w:val="22"/>
            <w:szCs w:val="22"/>
          </w:rPr>
          <w:tab/>
        </w:r>
        <w:r w:rsidRPr="00451E1C">
          <w:rPr>
            <w:rStyle w:val="Hyperlink"/>
            <w:noProof/>
          </w:rPr>
          <w:t>Mô hình giao tiếp client-server</w:t>
        </w:r>
        <w:r>
          <w:rPr>
            <w:noProof/>
            <w:webHidden/>
          </w:rPr>
          <w:tab/>
        </w:r>
        <w:r>
          <w:rPr>
            <w:noProof/>
            <w:webHidden/>
          </w:rPr>
          <w:fldChar w:fldCharType="begin"/>
        </w:r>
        <w:r>
          <w:rPr>
            <w:noProof/>
            <w:webHidden/>
          </w:rPr>
          <w:instrText xml:space="preserve"> PAGEREF _Toc9538784 \h </w:instrText>
        </w:r>
        <w:r>
          <w:rPr>
            <w:noProof/>
            <w:webHidden/>
          </w:rPr>
        </w:r>
        <w:r>
          <w:rPr>
            <w:noProof/>
            <w:webHidden/>
          </w:rPr>
          <w:fldChar w:fldCharType="separate"/>
        </w:r>
        <w:r w:rsidR="0052687B">
          <w:rPr>
            <w:noProof/>
            <w:webHidden/>
          </w:rPr>
          <w:t>13</w:t>
        </w:r>
        <w:r>
          <w:rPr>
            <w:noProof/>
            <w:webHidden/>
          </w:rPr>
          <w:fldChar w:fldCharType="end"/>
        </w:r>
      </w:hyperlink>
    </w:p>
    <w:p w14:paraId="0CF910DB" w14:textId="7CD7EB1B"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85" w:history="1">
        <w:r w:rsidRPr="00451E1C">
          <w:rPr>
            <w:rStyle w:val="Hyperlink"/>
            <w:noProof/>
          </w:rPr>
          <w:t>1.4.1.</w:t>
        </w:r>
        <w:r>
          <w:rPr>
            <w:rFonts w:asciiTheme="minorHAnsi" w:eastAsiaTheme="minorEastAsia" w:hAnsiTheme="minorHAnsi" w:cstheme="minorBidi"/>
            <w:noProof/>
            <w:sz w:val="22"/>
            <w:szCs w:val="22"/>
          </w:rPr>
          <w:tab/>
        </w:r>
        <w:r w:rsidRPr="00451E1C">
          <w:rPr>
            <w:rStyle w:val="Hyperlink"/>
            <w:noProof/>
          </w:rPr>
          <w:t>Socket</w:t>
        </w:r>
        <w:r>
          <w:rPr>
            <w:noProof/>
            <w:webHidden/>
          </w:rPr>
          <w:tab/>
        </w:r>
        <w:r>
          <w:rPr>
            <w:noProof/>
            <w:webHidden/>
          </w:rPr>
          <w:fldChar w:fldCharType="begin"/>
        </w:r>
        <w:r>
          <w:rPr>
            <w:noProof/>
            <w:webHidden/>
          </w:rPr>
          <w:instrText xml:space="preserve"> PAGEREF _Toc9538785 \h </w:instrText>
        </w:r>
        <w:r>
          <w:rPr>
            <w:noProof/>
            <w:webHidden/>
          </w:rPr>
        </w:r>
        <w:r>
          <w:rPr>
            <w:noProof/>
            <w:webHidden/>
          </w:rPr>
          <w:fldChar w:fldCharType="separate"/>
        </w:r>
        <w:r w:rsidR="0052687B">
          <w:rPr>
            <w:noProof/>
            <w:webHidden/>
          </w:rPr>
          <w:t>13</w:t>
        </w:r>
        <w:r>
          <w:rPr>
            <w:noProof/>
            <w:webHidden/>
          </w:rPr>
          <w:fldChar w:fldCharType="end"/>
        </w:r>
      </w:hyperlink>
    </w:p>
    <w:p w14:paraId="4A0848BF" w14:textId="395277C1"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786" w:history="1">
        <w:r w:rsidRPr="00451E1C">
          <w:rPr>
            <w:rStyle w:val="Hyperlink"/>
            <w:noProof/>
          </w:rPr>
          <w:t>1.5.</w:t>
        </w:r>
        <w:r>
          <w:rPr>
            <w:rFonts w:asciiTheme="minorHAnsi" w:eastAsiaTheme="minorEastAsia" w:hAnsiTheme="minorHAnsi" w:cstheme="minorBidi"/>
            <w:noProof/>
            <w:sz w:val="22"/>
            <w:szCs w:val="22"/>
          </w:rPr>
          <w:tab/>
        </w:r>
        <w:r w:rsidRPr="00451E1C">
          <w:rPr>
            <w:rStyle w:val="Hyperlink"/>
            <w:noProof/>
          </w:rPr>
          <w:t>Ứng dụng các kỹ thuật vào bài toán đã đề ra</w:t>
        </w:r>
        <w:r>
          <w:rPr>
            <w:noProof/>
            <w:webHidden/>
          </w:rPr>
          <w:tab/>
        </w:r>
        <w:r>
          <w:rPr>
            <w:noProof/>
            <w:webHidden/>
          </w:rPr>
          <w:fldChar w:fldCharType="begin"/>
        </w:r>
        <w:r>
          <w:rPr>
            <w:noProof/>
            <w:webHidden/>
          </w:rPr>
          <w:instrText xml:space="preserve"> PAGEREF _Toc9538786 \h </w:instrText>
        </w:r>
        <w:r>
          <w:rPr>
            <w:noProof/>
            <w:webHidden/>
          </w:rPr>
        </w:r>
        <w:r>
          <w:rPr>
            <w:noProof/>
            <w:webHidden/>
          </w:rPr>
          <w:fldChar w:fldCharType="separate"/>
        </w:r>
        <w:r w:rsidR="0052687B">
          <w:rPr>
            <w:noProof/>
            <w:webHidden/>
          </w:rPr>
          <w:t>13</w:t>
        </w:r>
        <w:r>
          <w:rPr>
            <w:noProof/>
            <w:webHidden/>
          </w:rPr>
          <w:fldChar w:fldCharType="end"/>
        </w:r>
      </w:hyperlink>
    </w:p>
    <w:p w14:paraId="3ADBA127" w14:textId="578FEC53" w:rsidR="003F38FD" w:rsidRDefault="003F38FD">
      <w:pPr>
        <w:pStyle w:val="TOC1"/>
        <w:rPr>
          <w:rFonts w:asciiTheme="minorHAnsi" w:eastAsiaTheme="minorEastAsia" w:hAnsiTheme="minorHAnsi" w:cstheme="minorBidi"/>
          <w:b w:val="0"/>
          <w:sz w:val="22"/>
          <w:szCs w:val="22"/>
        </w:rPr>
      </w:pPr>
      <w:hyperlink w:anchor="_Toc9538787" w:history="1">
        <w:r w:rsidRPr="00451E1C">
          <w:rPr>
            <w:rStyle w:val="Hyperlink"/>
          </w:rPr>
          <w:t>PHẦN II: PHÂN TÍCH VÀ THIẾT KẾ HỆ THỐNG</w:t>
        </w:r>
        <w:r>
          <w:rPr>
            <w:webHidden/>
          </w:rPr>
          <w:tab/>
        </w:r>
        <w:r>
          <w:rPr>
            <w:webHidden/>
          </w:rPr>
          <w:fldChar w:fldCharType="begin"/>
        </w:r>
        <w:r>
          <w:rPr>
            <w:webHidden/>
          </w:rPr>
          <w:instrText xml:space="preserve"> PAGEREF _Toc9538787 \h </w:instrText>
        </w:r>
        <w:r>
          <w:rPr>
            <w:webHidden/>
          </w:rPr>
        </w:r>
        <w:r>
          <w:rPr>
            <w:webHidden/>
          </w:rPr>
          <w:fldChar w:fldCharType="separate"/>
        </w:r>
        <w:r w:rsidR="0052687B">
          <w:rPr>
            <w:webHidden/>
          </w:rPr>
          <w:t>14</w:t>
        </w:r>
        <w:r>
          <w:rPr>
            <w:webHidden/>
          </w:rPr>
          <w:fldChar w:fldCharType="end"/>
        </w:r>
      </w:hyperlink>
    </w:p>
    <w:p w14:paraId="16C21FE0" w14:textId="4C93CEFE"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788" w:history="1">
        <w:r w:rsidRPr="00451E1C">
          <w:rPr>
            <w:rStyle w:val="Hyperlink"/>
            <w:noProof/>
          </w:rPr>
          <w:t>2.1.</w:t>
        </w:r>
        <w:r>
          <w:rPr>
            <w:rFonts w:asciiTheme="minorHAnsi" w:eastAsiaTheme="minorEastAsia" w:hAnsiTheme="minorHAnsi" w:cstheme="minorBidi"/>
            <w:noProof/>
            <w:sz w:val="22"/>
            <w:szCs w:val="22"/>
          </w:rPr>
          <w:tab/>
        </w:r>
        <w:r w:rsidRPr="00451E1C">
          <w:rPr>
            <w:rStyle w:val="Hyperlink"/>
            <w:noProof/>
          </w:rPr>
          <w:t>Các chức năng</w:t>
        </w:r>
        <w:r>
          <w:rPr>
            <w:noProof/>
            <w:webHidden/>
          </w:rPr>
          <w:tab/>
        </w:r>
        <w:r>
          <w:rPr>
            <w:noProof/>
            <w:webHidden/>
          </w:rPr>
          <w:fldChar w:fldCharType="begin"/>
        </w:r>
        <w:r>
          <w:rPr>
            <w:noProof/>
            <w:webHidden/>
          </w:rPr>
          <w:instrText xml:space="preserve"> PAGEREF _Toc9538788 \h </w:instrText>
        </w:r>
        <w:r>
          <w:rPr>
            <w:noProof/>
            <w:webHidden/>
          </w:rPr>
        </w:r>
        <w:r>
          <w:rPr>
            <w:noProof/>
            <w:webHidden/>
          </w:rPr>
          <w:fldChar w:fldCharType="separate"/>
        </w:r>
        <w:r w:rsidR="0052687B">
          <w:rPr>
            <w:noProof/>
            <w:webHidden/>
          </w:rPr>
          <w:t>14</w:t>
        </w:r>
        <w:r>
          <w:rPr>
            <w:noProof/>
            <w:webHidden/>
          </w:rPr>
          <w:fldChar w:fldCharType="end"/>
        </w:r>
      </w:hyperlink>
    </w:p>
    <w:p w14:paraId="304D8B86" w14:textId="7D26E1ED"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789" w:history="1">
        <w:r w:rsidRPr="00451E1C">
          <w:rPr>
            <w:rStyle w:val="Hyperlink"/>
            <w:noProof/>
          </w:rPr>
          <w:t>2.2.</w:t>
        </w:r>
        <w:r>
          <w:rPr>
            <w:rFonts w:asciiTheme="minorHAnsi" w:eastAsiaTheme="minorEastAsia" w:hAnsiTheme="minorHAnsi" w:cstheme="minorBidi"/>
            <w:noProof/>
            <w:sz w:val="22"/>
            <w:szCs w:val="22"/>
          </w:rPr>
          <w:tab/>
        </w:r>
        <w:r w:rsidRPr="00451E1C">
          <w:rPr>
            <w:rStyle w:val="Hyperlink"/>
            <w:noProof/>
          </w:rPr>
          <w:t>Usecase</w:t>
        </w:r>
        <w:r>
          <w:rPr>
            <w:noProof/>
            <w:webHidden/>
          </w:rPr>
          <w:tab/>
        </w:r>
        <w:r>
          <w:rPr>
            <w:noProof/>
            <w:webHidden/>
          </w:rPr>
          <w:fldChar w:fldCharType="begin"/>
        </w:r>
        <w:r>
          <w:rPr>
            <w:noProof/>
            <w:webHidden/>
          </w:rPr>
          <w:instrText xml:space="preserve"> PAGEREF _Toc9538789 \h </w:instrText>
        </w:r>
        <w:r>
          <w:rPr>
            <w:noProof/>
            <w:webHidden/>
          </w:rPr>
        </w:r>
        <w:r>
          <w:rPr>
            <w:noProof/>
            <w:webHidden/>
          </w:rPr>
          <w:fldChar w:fldCharType="separate"/>
        </w:r>
        <w:r w:rsidR="0052687B">
          <w:rPr>
            <w:noProof/>
            <w:webHidden/>
          </w:rPr>
          <w:t>14</w:t>
        </w:r>
        <w:r>
          <w:rPr>
            <w:noProof/>
            <w:webHidden/>
          </w:rPr>
          <w:fldChar w:fldCharType="end"/>
        </w:r>
      </w:hyperlink>
    </w:p>
    <w:p w14:paraId="29EE6188" w14:textId="069AB139"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90" w:history="1">
        <w:r w:rsidRPr="00451E1C">
          <w:rPr>
            <w:rStyle w:val="Hyperlink"/>
            <w:noProof/>
          </w:rPr>
          <w:t>2.2.1.</w:t>
        </w:r>
        <w:r>
          <w:rPr>
            <w:rFonts w:asciiTheme="minorHAnsi" w:eastAsiaTheme="minorEastAsia" w:hAnsiTheme="minorHAnsi" w:cstheme="minorBidi"/>
            <w:noProof/>
            <w:sz w:val="22"/>
            <w:szCs w:val="22"/>
          </w:rPr>
          <w:tab/>
        </w:r>
        <w:r w:rsidRPr="00451E1C">
          <w:rPr>
            <w:rStyle w:val="Hyperlink"/>
            <w:noProof/>
          </w:rPr>
          <w:t>Xác định các Actor</w:t>
        </w:r>
        <w:r>
          <w:rPr>
            <w:noProof/>
            <w:webHidden/>
          </w:rPr>
          <w:tab/>
        </w:r>
        <w:r>
          <w:rPr>
            <w:noProof/>
            <w:webHidden/>
          </w:rPr>
          <w:fldChar w:fldCharType="begin"/>
        </w:r>
        <w:r>
          <w:rPr>
            <w:noProof/>
            <w:webHidden/>
          </w:rPr>
          <w:instrText xml:space="preserve"> PAGEREF _Toc9538790 \h </w:instrText>
        </w:r>
        <w:r>
          <w:rPr>
            <w:noProof/>
            <w:webHidden/>
          </w:rPr>
        </w:r>
        <w:r>
          <w:rPr>
            <w:noProof/>
            <w:webHidden/>
          </w:rPr>
          <w:fldChar w:fldCharType="separate"/>
        </w:r>
        <w:r w:rsidR="0052687B">
          <w:rPr>
            <w:noProof/>
            <w:webHidden/>
          </w:rPr>
          <w:t>14</w:t>
        </w:r>
        <w:r>
          <w:rPr>
            <w:noProof/>
            <w:webHidden/>
          </w:rPr>
          <w:fldChar w:fldCharType="end"/>
        </w:r>
      </w:hyperlink>
    </w:p>
    <w:p w14:paraId="39206DAE" w14:textId="0BC83FC2"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91" w:history="1">
        <w:r w:rsidRPr="00451E1C">
          <w:rPr>
            <w:rStyle w:val="Hyperlink"/>
            <w:noProof/>
          </w:rPr>
          <w:t>2.2.2.</w:t>
        </w:r>
        <w:r>
          <w:rPr>
            <w:rFonts w:asciiTheme="minorHAnsi" w:eastAsiaTheme="minorEastAsia" w:hAnsiTheme="minorHAnsi" w:cstheme="minorBidi"/>
            <w:noProof/>
            <w:sz w:val="22"/>
            <w:szCs w:val="22"/>
          </w:rPr>
          <w:tab/>
        </w:r>
        <w:r w:rsidRPr="00451E1C">
          <w:rPr>
            <w:rStyle w:val="Hyperlink"/>
            <w:noProof/>
          </w:rPr>
          <w:t>Xác định các Use Case</w:t>
        </w:r>
        <w:r>
          <w:rPr>
            <w:noProof/>
            <w:webHidden/>
          </w:rPr>
          <w:tab/>
        </w:r>
        <w:r>
          <w:rPr>
            <w:noProof/>
            <w:webHidden/>
          </w:rPr>
          <w:fldChar w:fldCharType="begin"/>
        </w:r>
        <w:r>
          <w:rPr>
            <w:noProof/>
            <w:webHidden/>
          </w:rPr>
          <w:instrText xml:space="preserve"> PAGEREF _Toc9538791 \h </w:instrText>
        </w:r>
        <w:r>
          <w:rPr>
            <w:noProof/>
            <w:webHidden/>
          </w:rPr>
        </w:r>
        <w:r>
          <w:rPr>
            <w:noProof/>
            <w:webHidden/>
          </w:rPr>
          <w:fldChar w:fldCharType="separate"/>
        </w:r>
        <w:r w:rsidR="0052687B">
          <w:rPr>
            <w:noProof/>
            <w:webHidden/>
          </w:rPr>
          <w:t>14</w:t>
        </w:r>
        <w:r>
          <w:rPr>
            <w:noProof/>
            <w:webHidden/>
          </w:rPr>
          <w:fldChar w:fldCharType="end"/>
        </w:r>
      </w:hyperlink>
    </w:p>
    <w:p w14:paraId="2C1C8CCC" w14:textId="462FD51A"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92" w:history="1">
        <w:r w:rsidRPr="00451E1C">
          <w:rPr>
            <w:rStyle w:val="Hyperlink"/>
            <w:noProof/>
          </w:rPr>
          <w:t>2.2.3.</w:t>
        </w:r>
        <w:r>
          <w:rPr>
            <w:rFonts w:asciiTheme="minorHAnsi" w:eastAsiaTheme="minorEastAsia" w:hAnsiTheme="minorHAnsi" w:cstheme="minorBidi"/>
            <w:noProof/>
            <w:sz w:val="22"/>
            <w:szCs w:val="22"/>
          </w:rPr>
          <w:tab/>
        </w:r>
        <w:r w:rsidRPr="00451E1C">
          <w:rPr>
            <w:rStyle w:val="Hyperlink"/>
            <w:noProof/>
          </w:rPr>
          <w:t>Vẽ bản vẽ Use Case</w:t>
        </w:r>
        <w:r>
          <w:rPr>
            <w:noProof/>
            <w:webHidden/>
          </w:rPr>
          <w:tab/>
        </w:r>
        <w:r>
          <w:rPr>
            <w:noProof/>
            <w:webHidden/>
          </w:rPr>
          <w:fldChar w:fldCharType="begin"/>
        </w:r>
        <w:r>
          <w:rPr>
            <w:noProof/>
            <w:webHidden/>
          </w:rPr>
          <w:instrText xml:space="preserve"> PAGEREF _Toc9538792 \h </w:instrText>
        </w:r>
        <w:r>
          <w:rPr>
            <w:noProof/>
            <w:webHidden/>
          </w:rPr>
        </w:r>
        <w:r>
          <w:rPr>
            <w:noProof/>
            <w:webHidden/>
          </w:rPr>
          <w:fldChar w:fldCharType="separate"/>
        </w:r>
        <w:r w:rsidR="0052687B">
          <w:rPr>
            <w:noProof/>
            <w:webHidden/>
          </w:rPr>
          <w:t>16</w:t>
        </w:r>
        <w:r>
          <w:rPr>
            <w:noProof/>
            <w:webHidden/>
          </w:rPr>
          <w:fldChar w:fldCharType="end"/>
        </w:r>
      </w:hyperlink>
    </w:p>
    <w:p w14:paraId="5E5226C1" w14:textId="4578899F"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793" w:history="1">
        <w:r w:rsidRPr="00451E1C">
          <w:rPr>
            <w:rStyle w:val="Hyperlink"/>
            <w:noProof/>
          </w:rPr>
          <w:t>2.3.</w:t>
        </w:r>
        <w:r>
          <w:rPr>
            <w:rFonts w:asciiTheme="minorHAnsi" w:eastAsiaTheme="minorEastAsia" w:hAnsiTheme="minorHAnsi" w:cstheme="minorBidi"/>
            <w:noProof/>
            <w:sz w:val="22"/>
            <w:szCs w:val="22"/>
          </w:rPr>
          <w:tab/>
        </w:r>
        <w:r w:rsidRPr="00451E1C">
          <w:rPr>
            <w:rStyle w:val="Hyperlink"/>
            <w:noProof/>
          </w:rPr>
          <w:t>Thuật toán cốt lõi</w:t>
        </w:r>
        <w:r>
          <w:rPr>
            <w:noProof/>
            <w:webHidden/>
          </w:rPr>
          <w:tab/>
        </w:r>
        <w:r>
          <w:rPr>
            <w:noProof/>
            <w:webHidden/>
          </w:rPr>
          <w:fldChar w:fldCharType="begin"/>
        </w:r>
        <w:r>
          <w:rPr>
            <w:noProof/>
            <w:webHidden/>
          </w:rPr>
          <w:instrText xml:space="preserve"> PAGEREF _Toc9538793 \h </w:instrText>
        </w:r>
        <w:r>
          <w:rPr>
            <w:noProof/>
            <w:webHidden/>
          </w:rPr>
        </w:r>
        <w:r>
          <w:rPr>
            <w:noProof/>
            <w:webHidden/>
          </w:rPr>
          <w:fldChar w:fldCharType="separate"/>
        </w:r>
        <w:r w:rsidR="0052687B">
          <w:rPr>
            <w:noProof/>
            <w:webHidden/>
          </w:rPr>
          <w:t>18</w:t>
        </w:r>
        <w:r>
          <w:rPr>
            <w:noProof/>
            <w:webHidden/>
          </w:rPr>
          <w:fldChar w:fldCharType="end"/>
        </w:r>
      </w:hyperlink>
    </w:p>
    <w:p w14:paraId="10A5A03E" w14:textId="26806B8E"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94" w:history="1">
        <w:r w:rsidRPr="00451E1C">
          <w:rPr>
            <w:rStyle w:val="Hyperlink"/>
            <w:noProof/>
          </w:rPr>
          <w:t>2.3.1.</w:t>
        </w:r>
        <w:r>
          <w:rPr>
            <w:rFonts w:asciiTheme="minorHAnsi" w:eastAsiaTheme="minorEastAsia" w:hAnsiTheme="minorHAnsi" w:cstheme="minorBidi"/>
            <w:noProof/>
            <w:sz w:val="22"/>
            <w:szCs w:val="22"/>
          </w:rPr>
          <w:tab/>
        </w:r>
        <w:r w:rsidRPr="00451E1C">
          <w:rPr>
            <w:rStyle w:val="Hyperlink"/>
            <w:noProof/>
          </w:rPr>
          <w:t>Xác định màu sắc của các marker</w:t>
        </w:r>
        <w:r>
          <w:rPr>
            <w:noProof/>
            <w:webHidden/>
          </w:rPr>
          <w:tab/>
        </w:r>
        <w:r>
          <w:rPr>
            <w:noProof/>
            <w:webHidden/>
          </w:rPr>
          <w:fldChar w:fldCharType="begin"/>
        </w:r>
        <w:r>
          <w:rPr>
            <w:noProof/>
            <w:webHidden/>
          </w:rPr>
          <w:instrText xml:space="preserve"> PAGEREF _Toc9538794 \h </w:instrText>
        </w:r>
        <w:r>
          <w:rPr>
            <w:noProof/>
            <w:webHidden/>
          </w:rPr>
        </w:r>
        <w:r>
          <w:rPr>
            <w:noProof/>
            <w:webHidden/>
          </w:rPr>
          <w:fldChar w:fldCharType="separate"/>
        </w:r>
        <w:r w:rsidR="0052687B">
          <w:rPr>
            <w:noProof/>
            <w:webHidden/>
          </w:rPr>
          <w:t>18</w:t>
        </w:r>
        <w:r>
          <w:rPr>
            <w:noProof/>
            <w:webHidden/>
          </w:rPr>
          <w:fldChar w:fldCharType="end"/>
        </w:r>
      </w:hyperlink>
    </w:p>
    <w:p w14:paraId="3D01341B" w14:textId="61961CCF"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95" w:history="1">
        <w:r w:rsidRPr="00451E1C">
          <w:rPr>
            <w:rStyle w:val="Hyperlink"/>
            <w:noProof/>
          </w:rPr>
          <w:t>2.3.2.</w:t>
        </w:r>
        <w:r>
          <w:rPr>
            <w:rFonts w:asciiTheme="minorHAnsi" w:eastAsiaTheme="minorEastAsia" w:hAnsiTheme="minorHAnsi" w:cstheme="minorBidi"/>
            <w:noProof/>
            <w:sz w:val="22"/>
            <w:szCs w:val="22"/>
          </w:rPr>
          <w:tab/>
        </w:r>
        <w:r w:rsidRPr="00451E1C">
          <w:rPr>
            <w:rStyle w:val="Hyperlink"/>
            <w:noProof/>
          </w:rPr>
          <w:t>Xác định màu sắc của các route</w:t>
        </w:r>
        <w:r>
          <w:rPr>
            <w:noProof/>
            <w:webHidden/>
          </w:rPr>
          <w:tab/>
        </w:r>
        <w:r>
          <w:rPr>
            <w:noProof/>
            <w:webHidden/>
          </w:rPr>
          <w:fldChar w:fldCharType="begin"/>
        </w:r>
        <w:r>
          <w:rPr>
            <w:noProof/>
            <w:webHidden/>
          </w:rPr>
          <w:instrText xml:space="preserve"> PAGEREF _Toc9538795 \h </w:instrText>
        </w:r>
        <w:r>
          <w:rPr>
            <w:noProof/>
            <w:webHidden/>
          </w:rPr>
        </w:r>
        <w:r>
          <w:rPr>
            <w:noProof/>
            <w:webHidden/>
          </w:rPr>
          <w:fldChar w:fldCharType="separate"/>
        </w:r>
        <w:r w:rsidR="0052687B">
          <w:rPr>
            <w:noProof/>
            <w:webHidden/>
          </w:rPr>
          <w:t>18</w:t>
        </w:r>
        <w:r>
          <w:rPr>
            <w:noProof/>
            <w:webHidden/>
          </w:rPr>
          <w:fldChar w:fldCharType="end"/>
        </w:r>
      </w:hyperlink>
    </w:p>
    <w:p w14:paraId="7238B185" w14:textId="5546B1C8"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96" w:history="1">
        <w:r w:rsidRPr="00451E1C">
          <w:rPr>
            <w:rStyle w:val="Hyperlink"/>
            <w:noProof/>
          </w:rPr>
          <w:t>2.3.3.</w:t>
        </w:r>
        <w:r>
          <w:rPr>
            <w:rFonts w:asciiTheme="minorHAnsi" w:eastAsiaTheme="minorEastAsia" w:hAnsiTheme="minorHAnsi" w:cstheme="minorBidi"/>
            <w:noProof/>
            <w:sz w:val="22"/>
            <w:szCs w:val="22"/>
          </w:rPr>
          <w:tab/>
        </w:r>
        <w:r w:rsidRPr="00451E1C">
          <w:rPr>
            <w:rStyle w:val="Hyperlink"/>
            <w:noProof/>
          </w:rPr>
          <w:t>Vẽ route nối giữa đường với cửa vào của toà nhà</w:t>
        </w:r>
        <w:r>
          <w:rPr>
            <w:noProof/>
            <w:webHidden/>
          </w:rPr>
          <w:tab/>
        </w:r>
        <w:r>
          <w:rPr>
            <w:noProof/>
            <w:webHidden/>
          </w:rPr>
          <w:fldChar w:fldCharType="begin"/>
        </w:r>
        <w:r>
          <w:rPr>
            <w:noProof/>
            <w:webHidden/>
          </w:rPr>
          <w:instrText xml:space="preserve"> PAGEREF _Toc9538796 \h </w:instrText>
        </w:r>
        <w:r>
          <w:rPr>
            <w:noProof/>
            <w:webHidden/>
          </w:rPr>
        </w:r>
        <w:r>
          <w:rPr>
            <w:noProof/>
            <w:webHidden/>
          </w:rPr>
          <w:fldChar w:fldCharType="separate"/>
        </w:r>
        <w:r w:rsidR="0052687B">
          <w:rPr>
            <w:noProof/>
            <w:webHidden/>
          </w:rPr>
          <w:t>18</w:t>
        </w:r>
        <w:r>
          <w:rPr>
            <w:noProof/>
            <w:webHidden/>
          </w:rPr>
          <w:fldChar w:fldCharType="end"/>
        </w:r>
      </w:hyperlink>
    </w:p>
    <w:p w14:paraId="03FF20A0" w14:textId="0CB132A7"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97" w:history="1">
        <w:r w:rsidRPr="00451E1C">
          <w:rPr>
            <w:rStyle w:val="Hyperlink"/>
            <w:noProof/>
          </w:rPr>
          <w:t>2.3.4.</w:t>
        </w:r>
        <w:r>
          <w:rPr>
            <w:rFonts w:asciiTheme="minorHAnsi" w:eastAsiaTheme="minorEastAsia" w:hAnsiTheme="minorHAnsi" w:cstheme="minorBidi"/>
            <w:noProof/>
            <w:sz w:val="22"/>
            <w:szCs w:val="22"/>
          </w:rPr>
          <w:tab/>
        </w:r>
        <w:r w:rsidRPr="00451E1C">
          <w:rPr>
            <w:rStyle w:val="Hyperlink"/>
            <w:noProof/>
          </w:rPr>
          <w:t>Định dạng thời gian</w:t>
        </w:r>
        <w:r>
          <w:rPr>
            <w:noProof/>
            <w:webHidden/>
          </w:rPr>
          <w:tab/>
        </w:r>
        <w:r>
          <w:rPr>
            <w:noProof/>
            <w:webHidden/>
          </w:rPr>
          <w:fldChar w:fldCharType="begin"/>
        </w:r>
        <w:r>
          <w:rPr>
            <w:noProof/>
            <w:webHidden/>
          </w:rPr>
          <w:instrText xml:space="preserve"> PAGEREF _Toc9538797 \h </w:instrText>
        </w:r>
        <w:r>
          <w:rPr>
            <w:noProof/>
            <w:webHidden/>
          </w:rPr>
        </w:r>
        <w:r>
          <w:rPr>
            <w:noProof/>
            <w:webHidden/>
          </w:rPr>
          <w:fldChar w:fldCharType="separate"/>
        </w:r>
        <w:r w:rsidR="0052687B">
          <w:rPr>
            <w:noProof/>
            <w:webHidden/>
          </w:rPr>
          <w:t>18</w:t>
        </w:r>
        <w:r>
          <w:rPr>
            <w:noProof/>
            <w:webHidden/>
          </w:rPr>
          <w:fldChar w:fldCharType="end"/>
        </w:r>
      </w:hyperlink>
    </w:p>
    <w:p w14:paraId="6D933D6A" w14:textId="283F332F"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798" w:history="1">
        <w:r w:rsidRPr="00451E1C">
          <w:rPr>
            <w:rStyle w:val="Hyperlink"/>
            <w:noProof/>
          </w:rPr>
          <w:t>2.3.5.</w:t>
        </w:r>
        <w:r>
          <w:rPr>
            <w:rFonts w:asciiTheme="minorHAnsi" w:eastAsiaTheme="minorEastAsia" w:hAnsiTheme="minorHAnsi" w:cstheme="minorBidi"/>
            <w:noProof/>
            <w:sz w:val="22"/>
            <w:szCs w:val="22"/>
          </w:rPr>
          <w:tab/>
        </w:r>
        <w:r w:rsidRPr="00451E1C">
          <w:rPr>
            <w:rStyle w:val="Hyperlink"/>
            <w:noProof/>
          </w:rPr>
          <w:t>Thuật toán mã hoá mật khẩu trên client</w:t>
        </w:r>
        <w:r>
          <w:rPr>
            <w:noProof/>
            <w:webHidden/>
          </w:rPr>
          <w:tab/>
        </w:r>
        <w:r>
          <w:rPr>
            <w:noProof/>
            <w:webHidden/>
          </w:rPr>
          <w:fldChar w:fldCharType="begin"/>
        </w:r>
        <w:r>
          <w:rPr>
            <w:noProof/>
            <w:webHidden/>
          </w:rPr>
          <w:instrText xml:space="preserve"> PAGEREF _Toc9538798 \h </w:instrText>
        </w:r>
        <w:r>
          <w:rPr>
            <w:noProof/>
            <w:webHidden/>
          </w:rPr>
        </w:r>
        <w:r>
          <w:rPr>
            <w:noProof/>
            <w:webHidden/>
          </w:rPr>
          <w:fldChar w:fldCharType="separate"/>
        </w:r>
        <w:r w:rsidR="0052687B">
          <w:rPr>
            <w:noProof/>
            <w:webHidden/>
          </w:rPr>
          <w:t>19</w:t>
        </w:r>
        <w:r>
          <w:rPr>
            <w:noProof/>
            <w:webHidden/>
          </w:rPr>
          <w:fldChar w:fldCharType="end"/>
        </w:r>
      </w:hyperlink>
    </w:p>
    <w:p w14:paraId="44A7FA8D" w14:textId="32D89514"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799" w:history="1">
        <w:r w:rsidRPr="00451E1C">
          <w:rPr>
            <w:rStyle w:val="Hyperlink"/>
            <w:i/>
            <w:noProof/>
          </w:rPr>
          <w:t>2.4.</w:t>
        </w:r>
        <w:r>
          <w:rPr>
            <w:rFonts w:asciiTheme="minorHAnsi" w:eastAsiaTheme="minorEastAsia" w:hAnsiTheme="minorHAnsi" w:cstheme="minorBidi"/>
            <w:noProof/>
            <w:sz w:val="22"/>
            <w:szCs w:val="22"/>
          </w:rPr>
          <w:tab/>
        </w:r>
        <w:r w:rsidRPr="00451E1C">
          <w:rPr>
            <w:rStyle w:val="Hyperlink"/>
            <w:noProof/>
          </w:rPr>
          <w:t>Thiết kế cơ sở dữ liệu</w:t>
        </w:r>
        <w:r>
          <w:rPr>
            <w:noProof/>
            <w:webHidden/>
          </w:rPr>
          <w:tab/>
        </w:r>
        <w:r>
          <w:rPr>
            <w:noProof/>
            <w:webHidden/>
          </w:rPr>
          <w:fldChar w:fldCharType="begin"/>
        </w:r>
        <w:r>
          <w:rPr>
            <w:noProof/>
            <w:webHidden/>
          </w:rPr>
          <w:instrText xml:space="preserve"> PAGEREF _Toc9538799 \h </w:instrText>
        </w:r>
        <w:r>
          <w:rPr>
            <w:noProof/>
            <w:webHidden/>
          </w:rPr>
        </w:r>
        <w:r>
          <w:rPr>
            <w:noProof/>
            <w:webHidden/>
          </w:rPr>
          <w:fldChar w:fldCharType="separate"/>
        </w:r>
        <w:r w:rsidR="0052687B">
          <w:rPr>
            <w:noProof/>
            <w:webHidden/>
          </w:rPr>
          <w:t>20</w:t>
        </w:r>
        <w:r>
          <w:rPr>
            <w:noProof/>
            <w:webHidden/>
          </w:rPr>
          <w:fldChar w:fldCharType="end"/>
        </w:r>
      </w:hyperlink>
    </w:p>
    <w:p w14:paraId="7B43D48D" w14:textId="47AC28C1"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00" w:history="1">
        <w:r w:rsidRPr="00451E1C">
          <w:rPr>
            <w:rStyle w:val="Hyperlink"/>
            <w:noProof/>
          </w:rPr>
          <w:t>2.5.</w:t>
        </w:r>
        <w:r>
          <w:rPr>
            <w:rFonts w:asciiTheme="minorHAnsi" w:eastAsiaTheme="minorEastAsia" w:hAnsiTheme="minorHAnsi" w:cstheme="minorBidi"/>
            <w:noProof/>
            <w:sz w:val="22"/>
            <w:szCs w:val="22"/>
          </w:rPr>
          <w:tab/>
        </w:r>
        <w:r w:rsidRPr="00451E1C">
          <w:rPr>
            <w:rStyle w:val="Hyperlink"/>
            <w:noProof/>
          </w:rPr>
          <w:t>Biểu đồ trình tự</w:t>
        </w:r>
        <w:r>
          <w:rPr>
            <w:noProof/>
            <w:webHidden/>
          </w:rPr>
          <w:tab/>
        </w:r>
        <w:r>
          <w:rPr>
            <w:noProof/>
            <w:webHidden/>
          </w:rPr>
          <w:fldChar w:fldCharType="begin"/>
        </w:r>
        <w:r>
          <w:rPr>
            <w:noProof/>
            <w:webHidden/>
          </w:rPr>
          <w:instrText xml:space="preserve"> PAGEREF _Toc9538800 \h </w:instrText>
        </w:r>
        <w:r>
          <w:rPr>
            <w:noProof/>
            <w:webHidden/>
          </w:rPr>
        </w:r>
        <w:r>
          <w:rPr>
            <w:noProof/>
            <w:webHidden/>
          </w:rPr>
          <w:fldChar w:fldCharType="separate"/>
        </w:r>
        <w:r w:rsidR="0052687B">
          <w:rPr>
            <w:noProof/>
            <w:webHidden/>
          </w:rPr>
          <w:t>25</w:t>
        </w:r>
        <w:r>
          <w:rPr>
            <w:noProof/>
            <w:webHidden/>
          </w:rPr>
          <w:fldChar w:fldCharType="end"/>
        </w:r>
      </w:hyperlink>
    </w:p>
    <w:p w14:paraId="743E238D" w14:textId="669F80AB"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01" w:history="1">
        <w:r w:rsidRPr="00451E1C">
          <w:rPr>
            <w:rStyle w:val="Hyperlink"/>
            <w:noProof/>
          </w:rPr>
          <w:t>2.5.1.</w:t>
        </w:r>
        <w:r>
          <w:rPr>
            <w:rFonts w:asciiTheme="minorHAnsi" w:eastAsiaTheme="minorEastAsia" w:hAnsiTheme="minorHAnsi" w:cstheme="minorBidi"/>
            <w:noProof/>
            <w:sz w:val="22"/>
            <w:szCs w:val="22"/>
          </w:rPr>
          <w:tab/>
        </w:r>
        <w:r w:rsidRPr="00451E1C">
          <w:rPr>
            <w:rStyle w:val="Hyperlink"/>
            <w:noProof/>
          </w:rPr>
          <w:t>Đăng ký tài khoản</w:t>
        </w:r>
        <w:r>
          <w:rPr>
            <w:noProof/>
            <w:webHidden/>
          </w:rPr>
          <w:tab/>
        </w:r>
        <w:r>
          <w:rPr>
            <w:noProof/>
            <w:webHidden/>
          </w:rPr>
          <w:fldChar w:fldCharType="begin"/>
        </w:r>
        <w:r>
          <w:rPr>
            <w:noProof/>
            <w:webHidden/>
          </w:rPr>
          <w:instrText xml:space="preserve"> PAGEREF _Toc9538801 \h </w:instrText>
        </w:r>
        <w:r>
          <w:rPr>
            <w:noProof/>
            <w:webHidden/>
          </w:rPr>
        </w:r>
        <w:r>
          <w:rPr>
            <w:noProof/>
            <w:webHidden/>
          </w:rPr>
          <w:fldChar w:fldCharType="separate"/>
        </w:r>
        <w:r w:rsidR="0052687B">
          <w:rPr>
            <w:noProof/>
            <w:webHidden/>
          </w:rPr>
          <w:t>25</w:t>
        </w:r>
        <w:r>
          <w:rPr>
            <w:noProof/>
            <w:webHidden/>
          </w:rPr>
          <w:fldChar w:fldCharType="end"/>
        </w:r>
      </w:hyperlink>
    </w:p>
    <w:p w14:paraId="0EE6BBA8" w14:textId="07CDEB24"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02" w:history="1">
        <w:r w:rsidRPr="00451E1C">
          <w:rPr>
            <w:rStyle w:val="Hyperlink"/>
            <w:noProof/>
          </w:rPr>
          <w:t>2.5.2.</w:t>
        </w:r>
        <w:r>
          <w:rPr>
            <w:rFonts w:asciiTheme="minorHAnsi" w:eastAsiaTheme="minorEastAsia" w:hAnsiTheme="minorHAnsi" w:cstheme="minorBidi"/>
            <w:noProof/>
            <w:sz w:val="22"/>
            <w:szCs w:val="22"/>
          </w:rPr>
          <w:tab/>
        </w:r>
        <w:r w:rsidRPr="00451E1C">
          <w:rPr>
            <w:rStyle w:val="Hyperlink"/>
            <w:noProof/>
          </w:rPr>
          <w:t>Đăng nhập</w:t>
        </w:r>
        <w:r>
          <w:rPr>
            <w:noProof/>
            <w:webHidden/>
          </w:rPr>
          <w:tab/>
        </w:r>
        <w:r>
          <w:rPr>
            <w:noProof/>
            <w:webHidden/>
          </w:rPr>
          <w:fldChar w:fldCharType="begin"/>
        </w:r>
        <w:r>
          <w:rPr>
            <w:noProof/>
            <w:webHidden/>
          </w:rPr>
          <w:instrText xml:space="preserve"> PAGEREF _Toc9538802 \h </w:instrText>
        </w:r>
        <w:r>
          <w:rPr>
            <w:noProof/>
            <w:webHidden/>
          </w:rPr>
        </w:r>
        <w:r>
          <w:rPr>
            <w:noProof/>
            <w:webHidden/>
          </w:rPr>
          <w:fldChar w:fldCharType="separate"/>
        </w:r>
        <w:r w:rsidR="0052687B">
          <w:rPr>
            <w:noProof/>
            <w:webHidden/>
          </w:rPr>
          <w:t>25</w:t>
        </w:r>
        <w:r>
          <w:rPr>
            <w:noProof/>
            <w:webHidden/>
          </w:rPr>
          <w:fldChar w:fldCharType="end"/>
        </w:r>
      </w:hyperlink>
    </w:p>
    <w:p w14:paraId="44B9D101" w14:textId="1AD926A0"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03" w:history="1">
        <w:r w:rsidRPr="00451E1C">
          <w:rPr>
            <w:rStyle w:val="Hyperlink"/>
            <w:noProof/>
          </w:rPr>
          <w:t>2.5.3.</w:t>
        </w:r>
        <w:r>
          <w:rPr>
            <w:rFonts w:asciiTheme="minorHAnsi" w:eastAsiaTheme="minorEastAsia" w:hAnsiTheme="minorHAnsi" w:cstheme="minorBidi"/>
            <w:noProof/>
            <w:sz w:val="22"/>
            <w:szCs w:val="22"/>
          </w:rPr>
          <w:tab/>
        </w:r>
        <w:r w:rsidRPr="00451E1C">
          <w:rPr>
            <w:rStyle w:val="Hyperlink"/>
            <w:noProof/>
          </w:rPr>
          <w:t>Nhắn tin</w:t>
        </w:r>
        <w:r>
          <w:rPr>
            <w:noProof/>
            <w:webHidden/>
          </w:rPr>
          <w:tab/>
        </w:r>
        <w:r>
          <w:rPr>
            <w:noProof/>
            <w:webHidden/>
          </w:rPr>
          <w:fldChar w:fldCharType="begin"/>
        </w:r>
        <w:r>
          <w:rPr>
            <w:noProof/>
            <w:webHidden/>
          </w:rPr>
          <w:instrText xml:space="preserve"> PAGEREF _Toc9538803 \h </w:instrText>
        </w:r>
        <w:r>
          <w:rPr>
            <w:noProof/>
            <w:webHidden/>
          </w:rPr>
        </w:r>
        <w:r>
          <w:rPr>
            <w:noProof/>
            <w:webHidden/>
          </w:rPr>
          <w:fldChar w:fldCharType="separate"/>
        </w:r>
        <w:r w:rsidR="0052687B">
          <w:rPr>
            <w:noProof/>
            <w:webHidden/>
          </w:rPr>
          <w:t>26</w:t>
        </w:r>
        <w:r>
          <w:rPr>
            <w:noProof/>
            <w:webHidden/>
          </w:rPr>
          <w:fldChar w:fldCharType="end"/>
        </w:r>
      </w:hyperlink>
    </w:p>
    <w:p w14:paraId="2793FD50" w14:textId="2A161B96"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04" w:history="1">
        <w:r w:rsidRPr="00451E1C">
          <w:rPr>
            <w:rStyle w:val="Hyperlink"/>
            <w:noProof/>
          </w:rPr>
          <w:t>2.6.</w:t>
        </w:r>
        <w:r>
          <w:rPr>
            <w:rFonts w:asciiTheme="minorHAnsi" w:eastAsiaTheme="minorEastAsia" w:hAnsiTheme="minorHAnsi" w:cstheme="minorBidi"/>
            <w:noProof/>
            <w:sz w:val="22"/>
            <w:szCs w:val="22"/>
          </w:rPr>
          <w:tab/>
        </w:r>
        <w:r w:rsidRPr="00451E1C">
          <w:rPr>
            <w:rStyle w:val="Hyperlink"/>
            <w:noProof/>
          </w:rPr>
          <w:t>Thiết kế giao diện/layout</w:t>
        </w:r>
        <w:r>
          <w:rPr>
            <w:noProof/>
            <w:webHidden/>
          </w:rPr>
          <w:tab/>
        </w:r>
        <w:r>
          <w:rPr>
            <w:noProof/>
            <w:webHidden/>
          </w:rPr>
          <w:fldChar w:fldCharType="begin"/>
        </w:r>
        <w:r>
          <w:rPr>
            <w:noProof/>
            <w:webHidden/>
          </w:rPr>
          <w:instrText xml:space="preserve"> PAGEREF _Toc9538804 \h </w:instrText>
        </w:r>
        <w:r>
          <w:rPr>
            <w:noProof/>
            <w:webHidden/>
          </w:rPr>
        </w:r>
        <w:r>
          <w:rPr>
            <w:noProof/>
            <w:webHidden/>
          </w:rPr>
          <w:fldChar w:fldCharType="separate"/>
        </w:r>
        <w:r w:rsidR="0052687B">
          <w:rPr>
            <w:noProof/>
            <w:webHidden/>
          </w:rPr>
          <w:t>27</w:t>
        </w:r>
        <w:r>
          <w:rPr>
            <w:noProof/>
            <w:webHidden/>
          </w:rPr>
          <w:fldChar w:fldCharType="end"/>
        </w:r>
      </w:hyperlink>
    </w:p>
    <w:p w14:paraId="7369B9C1" w14:textId="346CCB30"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05" w:history="1">
        <w:r w:rsidRPr="00451E1C">
          <w:rPr>
            <w:rStyle w:val="Hyperlink"/>
            <w:noProof/>
          </w:rPr>
          <w:t>2.6.1.</w:t>
        </w:r>
        <w:r>
          <w:rPr>
            <w:rFonts w:asciiTheme="minorHAnsi" w:eastAsiaTheme="minorEastAsia" w:hAnsiTheme="minorHAnsi" w:cstheme="minorBidi"/>
            <w:noProof/>
            <w:sz w:val="22"/>
            <w:szCs w:val="22"/>
          </w:rPr>
          <w:tab/>
        </w:r>
        <w:r w:rsidRPr="00451E1C">
          <w:rPr>
            <w:rStyle w:val="Hyperlink"/>
            <w:noProof/>
          </w:rPr>
          <w:t>Màu đặc trưng</w:t>
        </w:r>
        <w:r>
          <w:rPr>
            <w:noProof/>
            <w:webHidden/>
          </w:rPr>
          <w:tab/>
        </w:r>
        <w:r>
          <w:rPr>
            <w:noProof/>
            <w:webHidden/>
          </w:rPr>
          <w:fldChar w:fldCharType="begin"/>
        </w:r>
        <w:r>
          <w:rPr>
            <w:noProof/>
            <w:webHidden/>
          </w:rPr>
          <w:instrText xml:space="preserve"> PAGEREF _Toc9538805 \h </w:instrText>
        </w:r>
        <w:r>
          <w:rPr>
            <w:noProof/>
            <w:webHidden/>
          </w:rPr>
        </w:r>
        <w:r>
          <w:rPr>
            <w:noProof/>
            <w:webHidden/>
          </w:rPr>
          <w:fldChar w:fldCharType="separate"/>
        </w:r>
        <w:r w:rsidR="0052687B">
          <w:rPr>
            <w:noProof/>
            <w:webHidden/>
          </w:rPr>
          <w:t>27</w:t>
        </w:r>
        <w:r>
          <w:rPr>
            <w:noProof/>
            <w:webHidden/>
          </w:rPr>
          <w:fldChar w:fldCharType="end"/>
        </w:r>
      </w:hyperlink>
    </w:p>
    <w:p w14:paraId="3A081D32" w14:textId="56F92941"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06" w:history="1">
        <w:r w:rsidRPr="00451E1C">
          <w:rPr>
            <w:rStyle w:val="Hyperlink"/>
            <w:noProof/>
          </w:rPr>
          <w:t>2.6.2.</w:t>
        </w:r>
        <w:r>
          <w:rPr>
            <w:rFonts w:asciiTheme="minorHAnsi" w:eastAsiaTheme="minorEastAsia" w:hAnsiTheme="minorHAnsi" w:cstheme="minorBidi"/>
            <w:noProof/>
            <w:sz w:val="22"/>
            <w:szCs w:val="22"/>
          </w:rPr>
          <w:tab/>
        </w:r>
        <w:r w:rsidRPr="00451E1C">
          <w:rPr>
            <w:rStyle w:val="Hyperlink"/>
            <w:noProof/>
          </w:rPr>
          <w:t>Giao diện progress bar</w:t>
        </w:r>
        <w:r>
          <w:rPr>
            <w:noProof/>
            <w:webHidden/>
          </w:rPr>
          <w:tab/>
        </w:r>
        <w:r>
          <w:rPr>
            <w:noProof/>
            <w:webHidden/>
          </w:rPr>
          <w:fldChar w:fldCharType="begin"/>
        </w:r>
        <w:r>
          <w:rPr>
            <w:noProof/>
            <w:webHidden/>
          </w:rPr>
          <w:instrText xml:space="preserve"> PAGEREF _Toc9538806 \h </w:instrText>
        </w:r>
        <w:r>
          <w:rPr>
            <w:noProof/>
            <w:webHidden/>
          </w:rPr>
        </w:r>
        <w:r>
          <w:rPr>
            <w:noProof/>
            <w:webHidden/>
          </w:rPr>
          <w:fldChar w:fldCharType="separate"/>
        </w:r>
        <w:r w:rsidR="0052687B">
          <w:rPr>
            <w:noProof/>
            <w:webHidden/>
          </w:rPr>
          <w:t>27</w:t>
        </w:r>
        <w:r>
          <w:rPr>
            <w:noProof/>
            <w:webHidden/>
          </w:rPr>
          <w:fldChar w:fldCharType="end"/>
        </w:r>
      </w:hyperlink>
    </w:p>
    <w:p w14:paraId="6454D935" w14:textId="22A008ED"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07" w:history="1">
        <w:r w:rsidRPr="00451E1C">
          <w:rPr>
            <w:rStyle w:val="Hyperlink"/>
            <w:noProof/>
          </w:rPr>
          <w:t>2.6.3.</w:t>
        </w:r>
        <w:r>
          <w:rPr>
            <w:rFonts w:asciiTheme="minorHAnsi" w:eastAsiaTheme="minorEastAsia" w:hAnsiTheme="minorHAnsi" w:cstheme="minorBidi"/>
            <w:noProof/>
            <w:sz w:val="22"/>
            <w:szCs w:val="22"/>
          </w:rPr>
          <w:tab/>
        </w:r>
        <w:r w:rsidRPr="00451E1C">
          <w:rPr>
            <w:rStyle w:val="Hyperlink"/>
            <w:noProof/>
          </w:rPr>
          <w:t>Giao diện đăng nhập</w:t>
        </w:r>
        <w:r>
          <w:rPr>
            <w:noProof/>
            <w:webHidden/>
          </w:rPr>
          <w:tab/>
        </w:r>
        <w:r>
          <w:rPr>
            <w:noProof/>
            <w:webHidden/>
          </w:rPr>
          <w:fldChar w:fldCharType="begin"/>
        </w:r>
        <w:r>
          <w:rPr>
            <w:noProof/>
            <w:webHidden/>
          </w:rPr>
          <w:instrText xml:space="preserve"> PAGEREF _Toc9538807 \h </w:instrText>
        </w:r>
        <w:r>
          <w:rPr>
            <w:noProof/>
            <w:webHidden/>
          </w:rPr>
        </w:r>
        <w:r>
          <w:rPr>
            <w:noProof/>
            <w:webHidden/>
          </w:rPr>
          <w:fldChar w:fldCharType="separate"/>
        </w:r>
        <w:r w:rsidR="0052687B">
          <w:rPr>
            <w:noProof/>
            <w:webHidden/>
          </w:rPr>
          <w:t>28</w:t>
        </w:r>
        <w:r>
          <w:rPr>
            <w:noProof/>
            <w:webHidden/>
          </w:rPr>
          <w:fldChar w:fldCharType="end"/>
        </w:r>
      </w:hyperlink>
    </w:p>
    <w:p w14:paraId="261DC27D" w14:textId="7139BDC1"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08" w:history="1">
        <w:r w:rsidRPr="00451E1C">
          <w:rPr>
            <w:rStyle w:val="Hyperlink"/>
            <w:noProof/>
            <w:lang w:val="vi-VN"/>
          </w:rPr>
          <w:t>2.6.4.</w:t>
        </w:r>
        <w:r>
          <w:rPr>
            <w:rFonts w:asciiTheme="minorHAnsi" w:eastAsiaTheme="minorEastAsia" w:hAnsiTheme="minorHAnsi" w:cstheme="minorBidi"/>
            <w:noProof/>
            <w:sz w:val="22"/>
            <w:szCs w:val="22"/>
          </w:rPr>
          <w:tab/>
        </w:r>
        <w:r w:rsidRPr="00451E1C">
          <w:rPr>
            <w:rStyle w:val="Hyperlink"/>
            <w:noProof/>
            <w:lang w:val="vi-VN"/>
          </w:rPr>
          <w:t>Giao diện sau khi đăng nhập (trang chủ)</w:t>
        </w:r>
        <w:r>
          <w:rPr>
            <w:noProof/>
            <w:webHidden/>
          </w:rPr>
          <w:tab/>
        </w:r>
        <w:r>
          <w:rPr>
            <w:noProof/>
            <w:webHidden/>
          </w:rPr>
          <w:fldChar w:fldCharType="begin"/>
        </w:r>
        <w:r>
          <w:rPr>
            <w:noProof/>
            <w:webHidden/>
          </w:rPr>
          <w:instrText xml:space="preserve"> PAGEREF _Toc9538808 \h </w:instrText>
        </w:r>
        <w:r>
          <w:rPr>
            <w:noProof/>
            <w:webHidden/>
          </w:rPr>
        </w:r>
        <w:r>
          <w:rPr>
            <w:noProof/>
            <w:webHidden/>
          </w:rPr>
          <w:fldChar w:fldCharType="separate"/>
        </w:r>
        <w:r w:rsidR="0052687B">
          <w:rPr>
            <w:noProof/>
            <w:webHidden/>
          </w:rPr>
          <w:t>29</w:t>
        </w:r>
        <w:r>
          <w:rPr>
            <w:noProof/>
            <w:webHidden/>
          </w:rPr>
          <w:fldChar w:fldCharType="end"/>
        </w:r>
      </w:hyperlink>
    </w:p>
    <w:p w14:paraId="5EBAEF07" w14:textId="38B37EC8"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09" w:history="1">
        <w:r w:rsidRPr="00451E1C">
          <w:rPr>
            <w:rStyle w:val="Hyperlink"/>
            <w:noProof/>
          </w:rPr>
          <w:t>2.6.5.</w:t>
        </w:r>
        <w:r>
          <w:rPr>
            <w:rFonts w:asciiTheme="minorHAnsi" w:eastAsiaTheme="minorEastAsia" w:hAnsiTheme="minorHAnsi" w:cstheme="minorBidi"/>
            <w:noProof/>
            <w:sz w:val="22"/>
            <w:szCs w:val="22"/>
          </w:rPr>
          <w:tab/>
        </w:r>
        <w:r w:rsidRPr="00451E1C">
          <w:rPr>
            <w:rStyle w:val="Hyperlink"/>
            <w:noProof/>
          </w:rPr>
          <w:t>Giao diện tab danh sách tour</w:t>
        </w:r>
        <w:r>
          <w:rPr>
            <w:noProof/>
            <w:webHidden/>
          </w:rPr>
          <w:tab/>
        </w:r>
        <w:r>
          <w:rPr>
            <w:noProof/>
            <w:webHidden/>
          </w:rPr>
          <w:fldChar w:fldCharType="begin"/>
        </w:r>
        <w:r>
          <w:rPr>
            <w:noProof/>
            <w:webHidden/>
          </w:rPr>
          <w:instrText xml:space="preserve"> PAGEREF _Toc9538809 \h </w:instrText>
        </w:r>
        <w:r>
          <w:rPr>
            <w:noProof/>
            <w:webHidden/>
          </w:rPr>
        </w:r>
        <w:r>
          <w:rPr>
            <w:noProof/>
            <w:webHidden/>
          </w:rPr>
          <w:fldChar w:fldCharType="separate"/>
        </w:r>
        <w:r w:rsidR="0052687B">
          <w:rPr>
            <w:noProof/>
            <w:webHidden/>
          </w:rPr>
          <w:t>30</w:t>
        </w:r>
        <w:r>
          <w:rPr>
            <w:noProof/>
            <w:webHidden/>
          </w:rPr>
          <w:fldChar w:fldCharType="end"/>
        </w:r>
      </w:hyperlink>
    </w:p>
    <w:p w14:paraId="4470D388" w14:textId="5F3B7867"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10" w:history="1">
        <w:r w:rsidRPr="00451E1C">
          <w:rPr>
            <w:rStyle w:val="Hyperlink"/>
            <w:noProof/>
          </w:rPr>
          <w:t>2.6.6.</w:t>
        </w:r>
        <w:r>
          <w:rPr>
            <w:rFonts w:asciiTheme="minorHAnsi" w:eastAsiaTheme="minorEastAsia" w:hAnsiTheme="minorHAnsi" w:cstheme="minorBidi"/>
            <w:noProof/>
            <w:sz w:val="22"/>
            <w:szCs w:val="22"/>
          </w:rPr>
          <w:tab/>
        </w:r>
        <w:r w:rsidRPr="00451E1C">
          <w:rPr>
            <w:rStyle w:val="Hyperlink"/>
            <w:noProof/>
          </w:rPr>
          <w:t>Giao diện tab danh sách tin tức</w:t>
        </w:r>
        <w:r>
          <w:rPr>
            <w:noProof/>
            <w:webHidden/>
          </w:rPr>
          <w:tab/>
        </w:r>
        <w:r>
          <w:rPr>
            <w:noProof/>
            <w:webHidden/>
          </w:rPr>
          <w:fldChar w:fldCharType="begin"/>
        </w:r>
        <w:r>
          <w:rPr>
            <w:noProof/>
            <w:webHidden/>
          </w:rPr>
          <w:instrText xml:space="preserve"> PAGEREF _Toc9538810 \h </w:instrText>
        </w:r>
        <w:r>
          <w:rPr>
            <w:noProof/>
            <w:webHidden/>
          </w:rPr>
        </w:r>
        <w:r>
          <w:rPr>
            <w:noProof/>
            <w:webHidden/>
          </w:rPr>
          <w:fldChar w:fldCharType="separate"/>
        </w:r>
        <w:r w:rsidR="0052687B">
          <w:rPr>
            <w:noProof/>
            <w:webHidden/>
          </w:rPr>
          <w:t>31</w:t>
        </w:r>
        <w:r>
          <w:rPr>
            <w:noProof/>
            <w:webHidden/>
          </w:rPr>
          <w:fldChar w:fldCharType="end"/>
        </w:r>
      </w:hyperlink>
    </w:p>
    <w:p w14:paraId="376FE924" w14:textId="5F2B73BD"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11" w:history="1">
        <w:r w:rsidRPr="00451E1C">
          <w:rPr>
            <w:rStyle w:val="Hyperlink"/>
            <w:noProof/>
          </w:rPr>
          <w:t>2.6.7.</w:t>
        </w:r>
        <w:r>
          <w:rPr>
            <w:rFonts w:asciiTheme="minorHAnsi" w:eastAsiaTheme="minorEastAsia" w:hAnsiTheme="minorHAnsi" w:cstheme="minorBidi"/>
            <w:noProof/>
            <w:sz w:val="22"/>
            <w:szCs w:val="22"/>
          </w:rPr>
          <w:tab/>
        </w:r>
        <w:r w:rsidRPr="00451E1C">
          <w:rPr>
            <w:rStyle w:val="Hyperlink"/>
            <w:noProof/>
          </w:rPr>
          <w:t>Giao diện tab thông tin cá nhân</w:t>
        </w:r>
        <w:r>
          <w:rPr>
            <w:noProof/>
            <w:webHidden/>
          </w:rPr>
          <w:tab/>
        </w:r>
        <w:r>
          <w:rPr>
            <w:noProof/>
            <w:webHidden/>
          </w:rPr>
          <w:fldChar w:fldCharType="begin"/>
        </w:r>
        <w:r>
          <w:rPr>
            <w:noProof/>
            <w:webHidden/>
          </w:rPr>
          <w:instrText xml:space="preserve"> PAGEREF _Toc9538811 \h </w:instrText>
        </w:r>
        <w:r>
          <w:rPr>
            <w:noProof/>
            <w:webHidden/>
          </w:rPr>
        </w:r>
        <w:r>
          <w:rPr>
            <w:noProof/>
            <w:webHidden/>
          </w:rPr>
          <w:fldChar w:fldCharType="separate"/>
        </w:r>
        <w:r w:rsidR="0052687B">
          <w:rPr>
            <w:noProof/>
            <w:webHidden/>
          </w:rPr>
          <w:t>32</w:t>
        </w:r>
        <w:r>
          <w:rPr>
            <w:noProof/>
            <w:webHidden/>
          </w:rPr>
          <w:fldChar w:fldCharType="end"/>
        </w:r>
      </w:hyperlink>
    </w:p>
    <w:p w14:paraId="5B4FD0A9" w14:textId="3170125A"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12" w:history="1">
        <w:r w:rsidRPr="00451E1C">
          <w:rPr>
            <w:rStyle w:val="Hyperlink"/>
            <w:noProof/>
          </w:rPr>
          <w:t>2.6.8.</w:t>
        </w:r>
        <w:r>
          <w:rPr>
            <w:rFonts w:asciiTheme="minorHAnsi" w:eastAsiaTheme="minorEastAsia" w:hAnsiTheme="minorHAnsi" w:cstheme="minorBidi"/>
            <w:noProof/>
            <w:sz w:val="22"/>
            <w:szCs w:val="22"/>
          </w:rPr>
          <w:tab/>
        </w:r>
        <w:r w:rsidRPr="00451E1C">
          <w:rPr>
            <w:rStyle w:val="Hyperlink"/>
            <w:noProof/>
          </w:rPr>
          <w:t>Giao diện tab danh sách hội thoại</w:t>
        </w:r>
        <w:r>
          <w:rPr>
            <w:noProof/>
            <w:webHidden/>
          </w:rPr>
          <w:tab/>
        </w:r>
        <w:r>
          <w:rPr>
            <w:noProof/>
            <w:webHidden/>
          </w:rPr>
          <w:fldChar w:fldCharType="begin"/>
        </w:r>
        <w:r>
          <w:rPr>
            <w:noProof/>
            <w:webHidden/>
          </w:rPr>
          <w:instrText xml:space="preserve"> PAGEREF _Toc9538812 \h </w:instrText>
        </w:r>
        <w:r>
          <w:rPr>
            <w:noProof/>
            <w:webHidden/>
          </w:rPr>
        </w:r>
        <w:r>
          <w:rPr>
            <w:noProof/>
            <w:webHidden/>
          </w:rPr>
          <w:fldChar w:fldCharType="separate"/>
        </w:r>
        <w:r w:rsidR="0052687B">
          <w:rPr>
            <w:noProof/>
            <w:webHidden/>
          </w:rPr>
          <w:t>33</w:t>
        </w:r>
        <w:r>
          <w:rPr>
            <w:noProof/>
            <w:webHidden/>
          </w:rPr>
          <w:fldChar w:fldCharType="end"/>
        </w:r>
      </w:hyperlink>
    </w:p>
    <w:p w14:paraId="2004C148" w14:textId="56FB6DBF"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13" w:history="1">
        <w:r w:rsidRPr="00451E1C">
          <w:rPr>
            <w:rStyle w:val="Hyperlink"/>
            <w:noProof/>
          </w:rPr>
          <w:t>2.6.9.</w:t>
        </w:r>
        <w:r>
          <w:rPr>
            <w:rFonts w:asciiTheme="minorHAnsi" w:eastAsiaTheme="minorEastAsia" w:hAnsiTheme="minorHAnsi" w:cstheme="minorBidi"/>
            <w:noProof/>
            <w:sz w:val="22"/>
            <w:szCs w:val="22"/>
          </w:rPr>
          <w:tab/>
        </w:r>
        <w:r w:rsidRPr="00451E1C">
          <w:rPr>
            <w:rStyle w:val="Hyperlink"/>
            <w:noProof/>
          </w:rPr>
          <w:t>Giao diện tab liên hệ</w:t>
        </w:r>
        <w:r>
          <w:rPr>
            <w:noProof/>
            <w:webHidden/>
          </w:rPr>
          <w:tab/>
        </w:r>
        <w:r>
          <w:rPr>
            <w:noProof/>
            <w:webHidden/>
          </w:rPr>
          <w:fldChar w:fldCharType="begin"/>
        </w:r>
        <w:r>
          <w:rPr>
            <w:noProof/>
            <w:webHidden/>
          </w:rPr>
          <w:instrText xml:space="preserve"> PAGEREF _Toc9538813 \h </w:instrText>
        </w:r>
        <w:r>
          <w:rPr>
            <w:noProof/>
            <w:webHidden/>
          </w:rPr>
        </w:r>
        <w:r>
          <w:rPr>
            <w:noProof/>
            <w:webHidden/>
          </w:rPr>
          <w:fldChar w:fldCharType="separate"/>
        </w:r>
        <w:r w:rsidR="0052687B">
          <w:rPr>
            <w:noProof/>
            <w:webHidden/>
          </w:rPr>
          <w:t>34</w:t>
        </w:r>
        <w:r>
          <w:rPr>
            <w:noProof/>
            <w:webHidden/>
          </w:rPr>
          <w:fldChar w:fldCharType="end"/>
        </w:r>
      </w:hyperlink>
    </w:p>
    <w:p w14:paraId="7177B17C" w14:textId="5E267671"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14" w:history="1">
        <w:r w:rsidRPr="00451E1C">
          <w:rPr>
            <w:rStyle w:val="Hyperlink"/>
            <w:noProof/>
          </w:rPr>
          <w:t>2.6.10.</w:t>
        </w:r>
        <w:r>
          <w:rPr>
            <w:rFonts w:asciiTheme="minorHAnsi" w:eastAsiaTheme="minorEastAsia" w:hAnsiTheme="minorHAnsi" w:cstheme="minorBidi"/>
            <w:noProof/>
            <w:sz w:val="22"/>
            <w:szCs w:val="22"/>
          </w:rPr>
          <w:tab/>
        </w:r>
        <w:r w:rsidRPr="00451E1C">
          <w:rPr>
            <w:rStyle w:val="Hyperlink"/>
            <w:noProof/>
          </w:rPr>
          <w:t>Giao diện 1 tour</w:t>
        </w:r>
        <w:r>
          <w:rPr>
            <w:noProof/>
            <w:webHidden/>
          </w:rPr>
          <w:tab/>
        </w:r>
        <w:r>
          <w:rPr>
            <w:noProof/>
            <w:webHidden/>
          </w:rPr>
          <w:fldChar w:fldCharType="begin"/>
        </w:r>
        <w:r>
          <w:rPr>
            <w:noProof/>
            <w:webHidden/>
          </w:rPr>
          <w:instrText xml:space="preserve"> PAGEREF _Toc9538814 \h </w:instrText>
        </w:r>
        <w:r>
          <w:rPr>
            <w:noProof/>
            <w:webHidden/>
          </w:rPr>
        </w:r>
        <w:r>
          <w:rPr>
            <w:noProof/>
            <w:webHidden/>
          </w:rPr>
          <w:fldChar w:fldCharType="separate"/>
        </w:r>
        <w:r w:rsidR="0052687B">
          <w:rPr>
            <w:noProof/>
            <w:webHidden/>
          </w:rPr>
          <w:t>35</w:t>
        </w:r>
        <w:r>
          <w:rPr>
            <w:noProof/>
            <w:webHidden/>
          </w:rPr>
          <w:fldChar w:fldCharType="end"/>
        </w:r>
      </w:hyperlink>
    </w:p>
    <w:p w14:paraId="17E0C315" w14:textId="3C436787"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15" w:history="1">
        <w:r w:rsidRPr="00451E1C">
          <w:rPr>
            <w:rStyle w:val="Hyperlink"/>
            <w:noProof/>
            <w:lang w:val="vi-VN"/>
          </w:rPr>
          <w:t>2.6.11.</w:t>
        </w:r>
        <w:r>
          <w:rPr>
            <w:rFonts w:asciiTheme="minorHAnsi" w:eastAsiaTheme="minorEastAsia" w:hAnsiTheme="minorHAnsi" w:cstheme="minorBidi"/>
            <w:noProof/>
            <w:sz w:val="22"/>
            <w:szCs w:val="22"/>
          </w:rPr>
          <w:tab/>
        </w:r>
        <w:r w:rsidRPr="00451E1C">
          <w:rPr>
            <w:rStyle w:val="Hyperlink"/>
            <w:noProof/>
            <w:lang w:val="vi-VN"/>
          </w:rPr>
          <w:t>Giao diện tab bản đồ tour</w:t>
        </w:r>
        <w:r>
          <w:rPr>
            <w:noProof/>
            <w:webHidden/>
          </w:rPr>
          <w:tab/>
        </w:r>
        <w:r>
          <w:rPr>
            <w:noProof/>
            <w:webHidden/>
          </w:rPr>
          <w:fldChar w:fldCharType="begin"/>
        </w:r>
        <w:r>
          <w:rPr>
            <w:noProof/>
            <w:webHidden/>
          </w:rPr>
          <w:instrText xml:space="preserve"> PAGEREF _Toc9538815 \h </w:instrText>
        </w:r>
        <w:r>
          <w:rPr>
            <w:noProof/>
            <w:webHidden/>
          </w:rPr>
        </w:r>
        <w:r>
          <w:rPr>
            <w:noProof/>
            <w:webHidden/>
          </w:rPr>
          <w:fldChar w:fldCharType="separate"/>
        </w:r>
        <w:r w:rsidR="0052687B">
          <w:rPr>
            <w:noProof/>
            <w:webHidden/>
          </w:rPr>
          <w:t>36</w:t>
        </w:r>
        <w:r>
          <w:rPr>
            <w:noProof/>
            <w:webHidden/>
          </w:rPr>
          <w:fldChar w:fldCharType="end"/>
        </w:r>
      </w:hyperlink>
    </w:p>
    <w:p w14:paraId="24A8B8CC" w14:textId="495BD2B7"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16" w:history="1">
        <w:r w:rsidRPr="00451E1C">
          <w:rPr>
            <w:rStyle w:val="Hyperlink"/>
            <w:noProof/>
          </w:rPr>
          <w:t>2.6.12.</w:t>
        </w:r>
        <w:r>
          <w:rPr>
            <w:rFonts w:asciiTheme="minorHAnsi" w:eastAsiaTheme="minorEastAsia" w:hAnsiTheme="minorHAnsi" w:cstheme="minorBidi"/>
            <w:noProof/>
            <w:sz w:val="22"/>
            <w:szCs w:val="22"/>
          </w:rPr>
          <w:tab/>
        </w:r>
        <w:r w:rsidRPr="00451E1C">
          <w:rPr>
            <w:rStyle w:val="Hyperlink"/>
            <w:noProof/>
          </w:rPr>
          <w:t>Giao diện tab thông tin tour</w:t>
        </w:r>
        <w:r>
          <w:rPr>
            <w:noProof/>
            <w:webHidden/>
          </w:rPr>
          <w:tab/>
        </w:r>
        <w:r>
          <w:rPr>
            <w:noProof/>
            <w:webHidden/>
          </w:rPr>
          <w:fldChar w:fldCharType="begin"/>
        </w:r>
        <w:r>
          <w:rPr>
            <w:noProof/>
            <w:webHidden/>
          </w:rPr>
          <w:instrText xml:space="preserve"> PAGEREF _Toc9538816 \h </w:instrText>
        </w:r>
        <w:r>
          <w:rPr>
            <w:noProof/>
            <w:webHidden/>
          </w:rPr>
        </w:r>
        <w:r>
          <w:rPr>
            <w:noProof/>
            <w:webHidden/>
          </w:rPr>
          <w:fldChar w:fldCharType="separate"/>
        </w:r>
        <w:r w:rsidR="0052687B">
          <w:rPr>
            <w:noProof/>
            <w:webHidden/>
          </w:rPr>
          <w:t>40</w:t>
        </w:r>
        <w:r>
          <w:rPr>
            <w:noProof/>
            <w:webHidden/>
          </w:rPr>
          <w:fldChar w:fldCharType="end"/>
        </w:r>
      </w:hyperlink>
    </w:p>
    <w:p w14:paraId="77C63E7A" w14:textId="073FF466"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17" w:history="1">
        <w:r w:rsidRPr="00451E1C">
          <w:rPr>
            <w:rStyle w:val="Hyperlink"/>
            <w:noProof/>
          </w:rPr>
          <w:t>2.6.13.</w:t>
        </w:r>
        <w:r>
          <w:rPr>
            <w:rFonts w:asciiTheme="minorHAnsi" w:eastAsiaTheme="minorEastAsia" w:hAnsiTheme="minorHAnsi" w:cstheme="minorBidi"/>
            <w:noProof/>
            <w:sz w:val="22"/>
            <w:szCs w:val="22"/>
          </w:rPr>
          <w:tab/>
        </w:r>
        <w:r w:rsidRPr="00451E1C">
          <w:rPr>
            <w:rStyle w:val="Hyperlink"/>
            <w:noProof/>
          </w:rPr>
          <w:t>Giao diện tab hình ảnh bản đồ tour</w:t>
        </w:r>
        <w:r>
          <w:rPr>
            <w:noProof/>
            <w:webHidden/>
          </w:rPr>
          <w:tab/>
        </w:r>
        <w:r>
          <w:rPr>
            <w:noProof/>
            <w:webHidden/>
          </w:rPr>
          <w:fldChar w:fldCharType="begin"/>
        </w:r>
        <w:r>
          <w:rPr>
            <w:noProof/>
            <w:webHidden/>
          </w:rPr>
          <w:instrText xml:space="preserve"> PAGEREF _Toc9538817 \h </w:instrText>
        </w:r>
        <w:r>
          <w:rPr>
            <w:noProof/>
            <w:webHidden/>
          </w:rPr>
        </w:r>
        <w:r>
          <w:rPr>
            <w:noProof/>
            <w:webHidden/>
          </w:rPr>
          <w:fldChar w:fldCharType="separate"/>
        </w:r>
        <w:r w:rsidR="0052687B">
          <w:rPr>
            <w:noProof/>
            <w:webHidden/>
          </w:rPr>
          <w:t>41</w:t>
        </w:r>
        <w:r>
          <w:rPr>
            <w:noProof/>
            <w:webHidden/>
          </w:rPr>
          <w:fldChar w:fldCharType="end"/>
        </w:r>
      </w:hyperlink>
    </w:p>
    <w:p w14:paraId="0B57BC65" w14:textId="109E0C9D"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18" w:history="1">
        <w:r w:rsidRPr="00451E1C">
          <w:rPr>
            <w:rStyle w:val="Hyperlink"/>
            <w:noProof/>
          </w:rPr>
          <w:t>2.6.14.</w:t>
        </w:r>
        <w:r>
          <w:rPr>
            <w:rFonts w:asciiTheme="minorHAnsi" w:eastAsiaTheme="minorEastAsia" w:hAnsiTheme="minorHAnsi" w:cstheme="minorBidi"/>
            <w:noProof/>
            <w:sz w:val="22"/>
            <w:szCs w:val="22"/>
          </w:rPr>
          <w:tab/>
        </w:r>
        <w:r w:rsidRPr="00451E1C">
          <w:rPr>
            <w:rStyle w:val="Hyperlink"/>
            <w:noProof/>
          </w:rPr>
          <w:t>Giao diện thông tin của chặng</w:t>
        </w:r>
        <w:r>
          <w:rPr>
            <w:noProof/>
            <w:webHidden/>
          </w:rPr>
          <w:tab/>
        </w:r>
        <w:r>
          <w:rPr>
            <w:noProof/>
            <w:webHidden/>
          </w:rPr>
          <w:fldChar w:fldCharType="begin"/>
        </w:r>
        <w:r>
          <w:rPr>
            <w:noProof/>
            <w:webHidden/>
          </w:rPr>
          <w:instrText xml:space="preserve"> PAGEREF _Toc9538818 \h </w:instrText>
        </w:r>
        <w:r>
          <w:rPr>
            <w:noProof/>
            <w:webHidden/>
          </w:rPr>
        </w:r>
        <w:r>
          <w:rPr>
            <w:noProof/>
            <w:webHidden/>
          </w:rPr>
          <w:fldChar w:fldCharType="separate"/>
        </w:r>
        <w:r w:rsidR="0052687B">
          <w:rPr>
            <w:noProof/>
            <w:webHidden/>
          </w:rPr>
          <w:t>42</w:t>
        </w:r>
        <w:r>
          <w:rPr>
            <w:noProof/>
            <w:webHidden/>
          </w:rPr>
          <w:fldChar w:fldCharType="end"/>
        </w:r>
      </w:hyperlink>
    </w:p>
    <w:p w14:paraId="3FE31BB9" w14:textId="0A654866"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19" w:history="1">
        <w:r w:rsidRPr="00451E1C">
          <w:rPr>
            <w:rStyle w:val="Hyperlink"/>
            <w:noProof/>
          </w:rPr>
          <w:t>2.6.15.</w:t>
        </w:r>
        <w:r>
          <w:rPr>
            <w:rFonts w:asciiTheme="minorHAnsi" w:eastAsiaTheme="minorEastAsia" w:hAnsiTheme="minorHAnsi" w:cstheme="minorBidi"/>
            <w:noProof/>
            <w:sz w:val="22"/>
            <w:szCs w:val="22"/>
          </w:rPr>
          <w:tab/>
        </w:r>
        <w:r w:rsidRPr="00451E1C">
          <w:rPr>
            <w:rStyle w:val="Hyperlink"/>
            <w:noProof/>
          </w:rPr>
          <w:t>Giao diện nhắn tin</w:t>
        </w:r>
        <w:r>
          <w:rPr>
            <w:noProof/>
            <w:webHidden/>
          </w:rPr>
          <w:tab/>
        </w:r>
        <w:r>
          <w:rPr>
            <w:noProof/>
            <w:webHidden/>
          </w:rPr>
          <w:fldChar w:fldCharType="begin"/>
        </w:r>
        <w:r>
          <w:rPr>
            <w:noProof/>
            <w:webHidden/>
          </w:rPr>
          <w:instrText xml:space="preserve"> PAGEREF _Toc9538819 \h </w:instrText>
        </w:r>
        <w:r>
          <w:rPr>
            <w:noProof/>
            <w:webHidden/>
          </w:rPr>
        </w:r>
        <w:r>
          <w:rPr>
            <w:noProof/>
            <w:webHidden/>
          </w:rPr>
          <w:fldChar w:fldCharType="separate"/>
        </w:r>
        <w:r w:rsidR="0052687B">
          <w:rPr>
            <w:noProof/>
            <w:webHidden/>
          </w:rPr>
          <w:t>43</w:t>
        </w:r>
        <w:r>
          <w:rPr>
            <w:noProof/>
            <w:webHidden/>
          </w:rPr>
          <w:fldChar w:fldCharType="end"/>
        </w:r>
      </w:hyperlink>
    </w:p>
    <w:p w14:paraId="06AB686B" w14:textId="43A0843C"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20" w:history="1">
        <w:r w:rsidRPr="00451E1C">
          <w:rPr>
            <w:rStyle w:val="Hyperlink"/>
            <w:noProof/>
          </w:rPr>
          <w:t>2.7.</w:t>
        </w:r>
        <w:r>
          <w:rPr>
            <w:rFonts w:asciiTheme="minorHAnsi" w:eastAsiaTheme="minorEastAsia" w:hAnsiTheme="minorHAnsi" w:cstheme="minorBidi"/>
            <w:noProof/>
            <w:sz w:val="22"/>
            <w:szCs w:val="22"/>
          </w:rPr>
          <w:tab/>
        </w:r>
        <w:r w:rsidRPr="00451E1C">
          <w:rPr>
            <w:rStyle w:val="Hyperlink"/>
            <w:noProof/>
          </w:rPr>
          <w:t>Mô hình tổng thể các thiết bị trong hệ thống</w:t>
        </w:r>
        <w:r>
          <w:rPr>
            <w:noProof/>
            <w:webHidden/>
          </w:rPr>
          <w:tab/>
        </w:r>
        <w:r>
          <w:rPr>
            <w:noProof/>
            <w:webHidden/>
          </w:rPr>
          <w:fldChar w:fldCharType="begin"/>
        </w:r>
        <w:r>
          <w:rPr>
            <w:noProof/>
            <w:webHidden/>
          </w:rPr>
          <w:instrText xml:space="preserve"> PAGEREF _Toc9538820 \h </w:instrText>
        </w:r>
        <w:r>
          <w:rPr>
            <w:noProof/>
            <w:webHidden/>
          </w:rPr>
        </w:r>
        <w:r>
          <w:rPr>
            <w:noProof/>
            <w:webHidden/>
          </w:rPr>
          <w:fldChar w:fldCharType="separate"/>
        </w:r>
        <w:r w:rsidR="0052687B">
          <w:rPr>
            <w:noProof/>
            <w:webHidden/>
          </w:rPr>
          <w:t>44</w:t>
        </w:r>
        <w:r>
          <w:rPr>
            <w:noProof/>
            <w:webHidden/>
          </w:rPr>
          <w:fldChar w:fldCharType="end"/>
        </w:r>
      </w:hyperlink>
    </w:p>
    <w:p w14:paraId="78D18D09" w14:textId="445216B8"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21" w:history="1">
        <w:r w:rsidRPr="00451E1C">
          <w:rPr>
            <w:rStyle w:val="Hyperlink"/>
            <w:noProof/>
          </w:rPr>
          <w:t>2.8.</w:t>
        </w:r>
        <w:r>
          <w:rPr>
            <w:rFonts w:asciiTheme="minorHAnsi" w:eastAsiaTheme="minorEastAsia" w:hAnsiTheme="minorHAnsi" w:cstheme="minorBidi"/>
            <w:noProof/>
            <w:sz w:val="22"/>
            <w:szCs w:val="22"/>
          </w:rPr>
          <w:tab/>
        </w:r>
        <w:r w:rsidRPr="00451E1C">
          <w:rPr>
            <w:rStyle w:val="Hyperlink"/>
            <w:noProof/>
          </w:rPr>
          <w:t>Các giao thức</w:t>
        </w:r>
        <w:r>
          <w:rPr>
            <w:noProof/>
            <w:webHidden/>
          </w:rPr>
          <w:tab/>
        </w:r>
        <w:r>
          <w:rPr>
            <w:noProof/>
            <w:webHidden/>
          </w:rPr>
          <w:fldChar w:fldCharType="begin"/>
        </w:r>
        <w:r>
          <w:rPr>
            <w:noProof/>
            <w:webHidden/>
          </w:rPr>
          <w:instrText xml:space="preserve"> PAGEREF _Toc9538821 \h </w:instrText>
        </w:r>
        <w:r>
          <w:rPr>
            <w:noProof/>
            <w:webHidden/>
          </w:rPr>
        </w:r>
        <w:r>
          <w:rPr>
            <w:noProof/>
            <w:webHidden/>
          </w:rPr>
          <w:fldChar w:fldCharType="separate"/>
        </w:r>
        <w:r w:rsidR="0052687B">
          <w:rPr>
            <w:noProof/>
            <w:webHidden/>
          </w:rPr>
          <w:t>45</w:t>
        </w:r>
        <w:r>
          <w:rPr>
            <w:noProof/>
            <w:webHidden/>
          </w:rPr>
          <w:fldChar w:fldCharType="end"/>
        </w:r>
      </w:hyperlink>
    </w:p>
    <w:p w14:paraId="1A1C8D01" w14:textId="1F5C2699"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22" w:history="1">
        <w:r w:rsidRPr="00451E1C">
          <w:rPr>
            <w:rStyle w:val="Hyperlink"/>
            <w:noProof/>
          </w:rPr>
          <w:t>2.8.1.</w:t>
        </w:r>
        <w:r>
          <w:rPr>
            <w:rFonts w:asciiTheme="minorHAnsi" w:eastAsiaTheme="minorEastAsia" w:hAnsiTheme="minorHAnsi" w:cstheme="minorBidi"/>
            <w:noProof/>
            <w:sz w:val="22"/>
            <w:szCs w:val="22"/>
          </w:rPr>
          <w:tab/>
        </w:r>
        <w:r w:rsidRPr="00451E1C">
          <w:rPr>
            <w:rStyle w:val="Hyperlink"/>
            <w:noProof/>
          </w:rPr>
          <w:t>Gửi thông tin cài đặt</w:t>
        </w:r>
        <w:r>
          <w:rPr>
            <w:noProof/>
            <w:webHidden/>
          </w:rPr>
          <w:tab/>
        </w:r>
        <w:r>
          <w:rPr>
            <w:noProof/>
            <w:webHidden/>
          </w:rPr>
          <w:fldChar w:fldCharType="begin"/>
        </w:r>
        <w:r>
          <w:rPr>
            <w:noProof/>
            <w:webHidden/>
          </w:rPr>
          <w:instrText xml:space="preserve"> PAGEREF _Toc9538822 \h </w:instrText>
        </w:r>
        <w:r>
          <w:rPr>
            <w:noProof/>
            <w:webHidden/>
          </w:rPr>
        </w:r>
        <w:r>
          <w:rPr>
            <w:noProof/>
            <w:webHidden/>
          </w:rPr>
          <w:fldChar w:fldCharType="separate"/>
        </w:r>
        <w:r w:rsidR="0052687B">
          <w:rPr>
            <w:noProof/>
            <w:webHidden/>
          </w:rPr>
          <w:t>45</w:t>
        </w:r>
        <w:r>
          <w:rPr>
            <w:noProof/>
            <w:webHidden/>
          </w:rPr>
          <w:fldChar w:fldCharType="end"/>
        </w:r>
      </w:hyperlink>
    </w:p>
    <w:p w14:paraId="545A2738" w14:textId="428DA147"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23" w:history="1">
        <w:r w:rsidRPr="00451E1C">
          <w:rPr>
            <w:rStyle w:val="Hyperlink"/>
            <w:noProof/>
          </w:rPr>
          <w:t>2.8.2.</w:t>
        </w:r>
        <w:r>
          <w:rPr>
            <w:rFonts w:asciiTheme="minorHAnsi" w:eastAsiaTheme="minorEastAsia" w:hAnsiTheme="minorHAnsi" w:cstheme="minorBidi"/>
            <w:noProof/>
            <w:sz w:val="22"/>
            <w:szCs w:val="22"/>
          </w:rPr>
          <w:tab/>
        </w:r>
        <w:r w:rsidRPr="00451E1C">
          <w:rPr>
            <w:rStyle w:val="Hyperlink"/>
            <w:noProof/>
          </w:rPr>
          <w:t>Đăng nhập</w:t>
        </w:r>
        <w:r>
          <w:rPr>
            <w:noProof/>
            <w:webHidden/>
          </w:rPr>
          <w:tab/>
        </w:r>
        <w:r>
          <w:rPr>
            <w:noProof/>
            <w:webHidden/>
          </w:rPr>
          <w:fldChar w:fldCharType="begin"/>
        </w:r>
        <w:r>
          <w:rPr>
            <w:noProof/>
            <w:webHidden/>
          </w:rPr>
          <w:instrText xml:space="preserve"> PAGEREF _Toc9538823 \h </w:instrText>
        </w:r>
        <w:r>
          <w:rPr>
            <w:noProof/>
            <w:webHidden/>
          </w:rPr>
        </w:r>
        <w:r>
          <w:rPr>
            <w:noProof/>
            <w:webHidden/>
          </w:rPr>
          <w:fldChar w:fldCharType="separate"/>
        </w:r>
        <w:r w:rsidR="0052687B">
          <w:rPr>
            <w:noProof/>
            <w:webHidden/>
          </w:rPr>
          <w:t>45</w:t>
        </w:r>
        <w:r>
          <w:rPr>
            <w:noProof/>
            <w:webHidden/>
          </w:rPr>
          <w:fldChar w:fldCharType="end"/>
        </w:r>
      </w:hyperlink>
    </w:p>
    <w:p w14:paraId="219F709A" w14:textId="5D24035A"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24" w:history="1">
        <w:r w:rsidRPr="00451E1C">
          <w:rPr>
            <w:rStyle w:val="Hyperlink"/>
            <w:noProof/>
          </w:rPr>
          <w:t>2.8.3.</w:t>
        </w:r>
        <w:r>
          <w:rPr>
            <w:rFonts w:asciiTheme="minorHAnsi" w:eastAsiaTheme="minorEastAsia" w:hAnsiTheme="minorHAnsi" w:cstheme="minorBidi"/>
            <w:noProof/>
            <w:sz w:val="22"/>
            <w:szCs w:val="22"/>
          </w:rPr>
          <w:tab/>
        </w:r>
        <w:r w:rsidRPr="00451E1C">
          <w:rPr>
            <w:rStyle w:val="Hyperlink"/>
            <w:noProof/>
          </w:rPr>
          <w:t>Lấy danh sách tin tức</w:t>
        </w:r>
        <w:r>
          <w:rPr>
            <w:noProof/>
            <w:webHidden/>
          </w:rPr>
          <w:tab/>
        </w:r>
        <w:r>
          <w:rPr>
            <w:noProof/>
            <w:webHidden/>
          </w:rPr>
          <w:fldChar w:fldCharType="begin"/>
        </w:r>
        <w:r>
          <w:rPr>
            <w:noProof/>
            <w:webHidden/>
          </w:rPr>
          <w:instrText xml:space="preserve"> PAGEREF _Toc9538824 \h </w:instrText>
        </w:r>
        <w:r>
          <w:rPr>
            <w:noProof/>
            <w:webHidden/>
          </w:rPr>
        </w:r>
        <w:r>
          <w:rPr>
            <w:noProof/>
            <w:webHidden/>
          </w:rPr>
          <w:fldChar w:fldCharType="separate"/>
        </w:r>
        <w:r w:rsidR="0052687B">
          <w:rPr>
            <w:noProof/>
            <w:webHidden/>
          </w:rPr>
          <w:t>46</w:t>
        </w:r>
        <w:r>
          <w:rPr>
            <w:noProof/>
            <w:webHidden/>
          </w:rPr>
          <w:fldChar w:fldCharType="end"/>
        </w:r>
      </w:hyperlink>
    </w:p>
    <w:p w14:paraId="7CAF94F0" w14:textId="547A89D5"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25" w:history="1">
        <w:r w:rsidRPr="00451E1C">
          <w:rPr>
            <w:rStyle w:val="Hyperlink"/>
            <w:noProof/>
          </w:rPr>
          <w:t>2.8.4.</w:t>
        </w:r>
        <w:r>
          <w:rPr>
            <w:rFonts w:asciiTheme="minorHAnsi" w:eastAsiaTheme="minorEastAsia" w:hAnsiTheme="minorHAnsi" w:cstheme="minorBidi"/>
            <w:noProof/>
            <w:sz w:val="22"/>
            <w:szCs w:val="22"/>
          </w:rPr>
          <w:tab/>
        </w:r>
        <w:r w:rsidRPr="00451E1C">
          <w:rPr>
            <w:rStyle w:val="Hyperlink"/>
            <w:noProof/>
          </w:rPr>
          <w:t>Lấy danh sách tour</w:t>
        </w:r>
        <w:r>
          <w:rPr>
            <w:noProof/>
            <w:webHidden/>
          </w:rPr>
          <w:tab/>
        </w:r>
        <w:r>
          <w:rPr>
            <w:noProof/>
            <w:webHidden/>
          </w:rPr>
          <w:fldChar w:fldCharType="begin"/>
        </w:r>
        <w:r>
          <w:rPr>
            <w:noProof/>
            <w:webHidden/>
          </w:rPr>
          <w:instrText xml:space="preserve"> PAGEREF _Toc9538825 \h </w:instrText>
        </w:r>
        <w:r>
          <w:rPr>
            <w:noProof/>
            <w:webHidden/>
          </w:rPr>
        </w:r>
        <w:r>
          <w:rPr>
            <w:noProof/>
            <w:webHidden/>
          </w:rPr>
          <w:fldChar w:fldCharType="separate"/>
        </w:r>
        <w:r w:rsidR="0052687B">
          <w:rPr>
            <w:noProof/>
            <w:webHidden/>
          </w:rPr>
          <w:t>47</w:t>
        </w:r>
        <w:r>
          <w:rPr>
            <w:noProof/>
            <w:webHidden/>
          </w:rPr>
          <w:fldChar w:fldCharType="end"/>
        </w:r>
      </w:hyperlink>
    </w:p>
    <w:p w14:paraId="76F1C8F3" w14:textId="236CC6F2"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26" w:history="1">
        <w:r w:rsidRPr="00451E1C">
          <w:rPr>
            <w:rStyle w:val="Hyperlink"/>
            <w:noProof/>
          </w:rPr>
          <w:t>2.8.5.</w:t>
        </w:r>
        <w:r>
          <w:rPr>
            <w:rFonts w:asciiTheme="minorHAnsi" w:eastAsiaTheme="minorEastAsia" w:hAnsiTheme="minorHAnsi" w:cstheme="minorBidi"/>
            <w:noProof/>
            <w:sz w:val="22"/>
            <w:szCs w:val="22"/>
          </w:rPr>
          <w:tab/>
        </w:r>
        <w:r w:rsidRPr="00451E1C">
          <w:rPr>
            <w:rStyle w:val="Hyperlink"/>
            <w:noProof/>
          </w:rPr>
          <w:t>Đăng xuất</w:t>
        </w:r>
        <w:r>
          <w:rPr>
            <w:noProof/>
            <w:webHidden/>
          </w:rPr>
          <w:tab/>
        </w:r>
        <w:r>
          <w:rPr>
            <w:noProof/>
            <w:webHidden/>
          </w:rPr>
          <w:fldChar w:fldCharType="begin"/>
        </w:r>
        <w:r>
          <w:rPr>
            <w:noProof/>
            <w:webHidden/>
          </w:rPr>
          <w:instrText xml:space="preserve"> PAGEREF _Toc9538826 \h </w:instrText>
        </w:r>
        <w:r>
          <w:rPr>
            <w:noProof/>
            <w:webHidden/>
          </w:rPr>
        </w:r>
        <w:r>
          <w:rPr>
            <w:noProof/>
            <w:webHidden/>
          </w:rPr>
          <w:fldChar w:fldCharType="separate"/>
        </w:r>
        <w:r w:rsidR="0052687B">
          <w:rPr>
            <w:noProof/>
            <w:webHidden/>
          </w:rPr>
          <w:t>48</w:t>
        </w:r>
        <w:r>
          <w:rPr>
            <w:noProof/>
            <w:webHidden/>
          </w:rPr>
          <w:fldChar w:fldCharType="end"/>
        </w:r>
      </w:hyperlink>
    </w:p>
    <w:p w14:paraId="34B70598" w14:textId="1DD0C934"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27" w:history="1">
        <w:r w:rsidRPr="00451E1C">
          <w:rPr>
            <w:rStyle w:val="Hyperlink"/>
            <w:noProof/>
          </w:rPr>
          <w:t>2.8.6.</w:t>
        </w:r>
        <w:r>
          <w:rPr>
            <w:rFonts w:asciiTheme="minorHAnsi" w:eastAsiaTheme="minorEastAsia" w:hAnsiTheme="minorHAnsi" w:cstheme="minorBidi"/>
            <w:noProof/>
            <w:sz w:val="22"/>
            <w:szCs w:val="22"/>
          </w:rPr>
          <w:tab/>
        </w:r>
        <w:r w:rsidRPr="00451E1C">
          <w:rPr>
            <w:rStyle w:val="Hyperlink"/>
            <w:noProof/>
          </w:rPr>
          <w:t>Toạ độ của thành viên</w:t>
        </w:r>
        <w:r>
          <w:rPr>
            <w:noProof/>
            <w:webHidden/>
          </w:rPr>
          <w:tab/>
        </w:r>
        <w:r>
          <w:rPr>
            <w:noProof/>
            <w:webHidden/>
          </w:rPr>
          <w:fldChar w:fldCharType="begin"/>
        </w:r>
        <w:r>
          <w:rPr>
            <w:noProof/>
            <w:webHidden/>
          </w:rPr>
          <w:instrText xml:space="preserve"> PAGEREF _Toc9538827 \h </w:instrText>
        </w:r>
        <w:r>
          <w:rPr>
            <w:noProof/>
            <w:webHidden/>
          </w:rPr>
        </w:r>
        <w:r>
          <w:rPr>
            <w:noProof/>
            <w:webHidden/>
          </w:rPr>
          <w:fldChar w:fldCharType="separate"/>
        </w:r>
        <w:r w:rsidR="0052687B">
          <w:rPr>
            <w:noProof/>
            <w:webHidden/>
          </w:rPr>
          <w:t>48</w:t>
        </w:r>
        <w:r>
          <w:rPr>
            <w:noProof/>
            <w:webHidden/>
          </w:rPr>
          <w:fldChar w:fldCharType="end"/>
        </w:r>
      </w:hyperlink>
    </w:p>
    <w:p w14:paraId="6C5E60AC" w14:textId="024E2AE8"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28" w:history="1">
        <w:r w:rsidRPr="00451E1C">
          <w:rPr>
            <w:rStyle w:val="Hyperlink"/>
            <w:noProof/>
          </w:rPr>
          <w:t>2.8.7.</w:t>
        </w:r>
        <w:r>
          <w:rPr>
            <w:rFonts w:asciiTheme="minorHAnsi" w:eastAsiaTheme="minorEastAsia" w:hAnsiTheme="minorHAnsi" w:cstheme="minorBidi"/>
            <w:noProof/>
            <w:sz w:val="22"/>
            <w:szCs w:val="22"/>
          </w:rPr>
          <w:tab/>
        </w:r>
        <w:r w:rsidRPr="00451E1C">
          <w:rPr>
            <w:rStyle w:val="Hyperlink"/>
            <w:noProof/>
          </w:rPr>
          <w:t>Lấy danh sách hội thoại</w:t>
        </w:r>
        <w:r>
          <w:rPr>
            <w:noProof/>
            <w:webHidden/>
          </w:rPr>
          <w:tab/>
        </w:r>
        <w:r>
          <w:rPr>
            <w:noProof/>
            <w:webHidden/>
          </w:rPr>
          <w:fldChar w:fldCharType="begin"/>
        </w:r>
        <w:r>
          <w:rPr>
            <w:noProof/>
            <w:webHidden/>
          </w:rPr>
          <w:instrText xml:space="preserve"> PAGEREF _Toc9538828 \h </w:instrText>
        </w:r>
        <w:r>
          <w:rPr>
            <w:noProof/>
            <w:webHidden/>
          </w:rPr>
        </w:r>
        <w:r>
          <w:rPr>
            <w:noProof/>
            <w:webHidden/>
          </w:rPr>
          <w:fldChar w:fldCharType="separate"/>
        </w:r>
        <w:r w:rsidR="0052687B">
          <w:rPr>
            <w:noProof/>
            <w:webHidden/>
          </w:rPr>
          <w:t>49</w:t>
        </w:r>
        <w:r>
          <w:rPr>
            <w:noProof/>
            <w:webHidden/>
          </w:rPr>
          <w:fldChar w:fldCharType="end"/>
        </w:r>
      </w:hyperlink>
    </w:p>
    <w:p w14:paraId="7BAF991F" w14:textId="64027BAA"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29" w:history="1">
        <w:r w:rsidRPr="00451E1C">
          <w:rPr>
            <w:rStyle w:val="Hyperlink"/>
            <w:noProof/>
          </w:rPr>
          <w:t>2.8.8.</w:t>
        </w:r>
        <w:r>
          <w:rPr>
            <w:rFonts w:asciiTheme="minorHAnsi" w:eastAsiaTheme="minorEastAsia" w:hAnsiTheme="minorHAnsi" w:cstheme="minorBidi"/>
            <w:noProof/>
            <w:sz w:val="22"/>
            <w:szCs w:val="22"/>
          </w:rPr>
          <w:tab/>
        </w:r>
        <w:r w:rsidRPr="00451E1C">
          <w:rPr>
            <w:rStyle w:val="Hyperlink"/>
            <w:noProof/>
          </w:rPr>
          <w:t>Lấy danh sách tư vấn viên</w:t>
        </w:r>
        <w:r>
          <w:rPr>
            <w:noProof/>
            <w:webHidden/>
          </w:rPr>
          <w:tab/>
        </w:r>
        <w:r>
          <w:rPr>
            <w:noProof/>
            <w:webHidden/>
          </w:rPr>
          <w:fldChar w:fldCharType="begin"/>
        </w:r>
        <w:r>
          <w:rPr>
            <w:noProof/>
            <w:webHidden/>
          </w:rPr>
          <w:instrText xml:space="preserve"> PAGEREF _Toc9538829 \h </w:instrText>
        </w:r>
        <w:r>
          <w:rPr>
            <w:noProof/>
            <w:webHidden/>
          </w:rPr>
        </w:r>
        <w:r>
          <w:rPr>
            <w:noProof/>
            <w:webHidden/>
          </w:rPr>
          <w:fldChar w:fldCharType="separate"/>
        </w:r>
        <w:r w:rsidR="0052687B">
          <w:rPr>
            <w:noProof/>
            <w:webHidden/>
          </w:rPr>
          <w:t>49</w:t>
        </w:r>
        <w:r>
          <w:rPr>
            <w:noProof/>
            <w:webHidden/>
          </w:rPr>
          <w:fldChar w:fldCharType="end"/>
        </w:r>
      </w:hyperlink>
    </w:p>
    <w:p w14:paraId="1A92372B" w14:textId="48AFF6E8"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30" w:history="1">
        <w:r w:rsidRPr="00451E1C">
          <w:rPr>
            <w:rStyle w:val="Hyperlink"/>
            <w:noProof/>
          </w:rPr>
          <w:t>2.8.9.</w:t>
        </w:r>
        <w:r>
          <w:rPr>
            <w:rFonts w:asciiTheme="minorHAnsi" w:eastAsiaTheme="minorEastAsia" w:hAnsiTheme="minorHAnsi" w:cstheme="minorBidi"/>
            <w:noProof/>
            <w:sz w:val="22"/>
            <w:szCs w:val="22"/>
          </w:rPr>
          <w:tab/>
        </w:r>
        <w:r w:rsidRPr="00451E1C">
          <w:rPr>
            <w:rStyle w:val="Hyperlink"/>
            <w:noProof/>
          </w:rPr>
          <w:t>Nhắn tin</w:t>
        </w:r>
        <w:r>
          <w:rPr>
            <w:noProof/>
            <w:webHidden/>
          </w:rPr>
          <w:tab/>
        </w:r>
        <w:r>
          <w:rPr>
            <w:noProof/>
            <w:webHidden/>
          </w:rPr>
          <w:fldChar w:fldCharType="begin"/>
        </w:r>
        <w:r>
          <w:rPr>
            <w:noProof/>
            <w:webHidden/>
          </w:rPr>
          <w:instrText xml:space="preserve"> PAGEREF _Toc9538830 \h </w:instrText>
        </w:r>
        <w:r>
          <w:rPr>
            <w:noProof/>
            <w:webHidden/>
          </w:rPr>
        </w:r>
        <w:r>
          <w:rPr>
            <w:noProof/>
            <w:webHidden/>
          </w:rPr>
          <w:fldChar w:fldCharType="separate"/>
        </w:r>
        <w:r w:rsidR="0052687B">
          <w:rPr>
            <w:noProof/>
            <w:webHidden/>
          </w:rPr>
          <w:t>50</w:t>
        </w:r>
        <w:r>
          <w:rPr>
            <w:noProof/>
            <w:webHidden/>
          </w:rPr>
          <w:fldChar w:fldCharType="end"/>
        </w:r>
      </w:hyperlink>
    </w:p>
    <w:p w14:paraId="765B3EAA" w14:textId="0FB238CB"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31" w:history="1">
        <w:r w:rsidRPr="00451E1C">
          <w:rPr>
            <w:rStyle w:val="Hyperlink"/>
            <w:noProof/>
          </w:rPr>
          <w:t>2.8.10.</w:t>
        </w:r>
        <w:r>
          <w:rPr>
            <w:rFonts w:asciiTheme="minorHAnsi" w:eastAsiaTheme="minorEastAsia" w:hAnsiTheme="minorHAnsi" w:cstheme="minorBidi"/>
            <w:noProof/>
            <w:sz w:val="22"/>
            <w:szCs w:val="22"/>
          </w:rPr>
          <w:tab/>
        </w:r>
        <w:r w:rsidRPr="00451E1C">
          <w:rPr>
            <w:rStyle w:val="Hyperlink"/>
            <w:noProof/>
          </w:rPr>
          <w:t>Kết nối lại</w:t>
        </w:r>
        <w:r>
          <w:rPr>
            <w:noProof/>
            <w:webHidden/>
          </w:rPr>
          <w:tab/>
        </w:r>
        <w:r>
          <w:rPr>
            <w:noProof/>
            <w:webHidden/>
          </w:rPr>
          <w:fldChar w:fldCharType="begin"/>
        </w:r>
        <w:r>
          <w:rPr>
            <w:noProof/>
            <w:webHidden/>
          </w:rPr>
          <w:instrText xml:space="preserve"> PAGEREF _Toc9538831 \h </w:instrText>
        </w:r>
        <w:r>
          <w:rPr>
            <w:noProof/>
            <w:webHidden/>
          </w:rPr>
        </w:r>
        <w:r>
          <w:rPr>
            <w:noProof/>
            <w:webHidden/>
          </w:rPr>
          <w:fldChar w:fldCharType="separate"/>
        </w:r>
        <w:r w:rsidR="0052687B">
          <w:rPr>
            <w:noProof/>
            <w:webHidden/>
          </w:rPr>
          <w:t>50</w:t>
        </w:r>
        <w:r>
          <w:rPr>
            <w:noProof/>
            <w:webHidden/>
          </w:rPr>
          <w:fldChar w:fldCharType="end"/>
        </w:r>
      </w:hyperlink>
    </w:p>
    <w:p w14:paraId="257FFBFE" w14:textId="0F716DF1"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32" w:history="1">
        <w:r w:rsidRPr="00451E1C">
          <w:rPr>
            <w:rStyle w:val="Hyperlink"/>
            <w:noProof/>
          </w:rPr>
          <w:t>2.9.</w:t>
        </w:r>
        <w:r>
          <w:rPr>
            <w:rFonts w:asciiTheme="minorHAnsi" w:eastAsiaTheme="minorEastAsia" w:hAnsiTheme="minorHAnsi" w:cstheme="minorBidi"/>
            <w:noProof/>
            <w:sz w:val="22"/>
            <w:szCs w:val="22"/>
          </w:rPr>
          <w:tab/>
        </w:r>
        <w:r w:rsidRPr="00451E1C">
          <w:rPr>
            <w:rStyle w:val="Hyperlink"/>
            <w:noProof/>
          </w:rPr>
          <w:t>Mô hình tích hợp phần cứng/phần mềm trong hệ thống</w:t>
        </w:r>
        <w:r>
          <w:rPr>
            <w:noProof/>
            <w:webHidden/>
          </w:rPr>
          <w:tab/>
        </w:r>
        <w:r>
          <w:rPr>
            <w:noProof/>
            <w:webHidden/>
          </w:rPr>
          <w:fldChar w:fldCharType="begin"/>
        </w:r>
        <w:r>
          <w:rPr>
            <w:noProof/>
            <w:webHidden/>
          </w:rPr>
          <w:instrText xml:space="preserve"> PAGEREF _Toc9538832 \h </w:instrText>
        </w:r>
        <w:r>
          <w:rPr>
            <w:noProof/>
            <w:webHidden/>
          </w:rPr>
        </w:r>
        <w:r>
          <w:rPr>
            <w:noProof/>
            <w:webHidden/>
          </w:rPr>
          <w:fldChar w:fldCharType="separate"/>
        </w:r>
        <w:r w:rsidR="0052687B">
          <w:rPr>
            <w:noProof/>
            <w:webHidden/>
          </w:rPr>
          <w:t>51</w:t>
        </w:r>
        <w:r>
          <w:rPr>
            <w:noProof/>
            <w:webHidden/>
          </w:rPr>
          <w:fldChar w:fldCharType="end"/>
        </w:r>
      </w:hyperlink>
    </w:p>
    <w:p w14:paraId="39F2F90B" w14:textId="6C2EF683" w:rsidR="003F38FD" w:rsidRDefault="003F38FD">
      <w:pPr>
        <w:pStyle w:val="TOC1"/>
        <w:rPr>
          <w:rFonts w:asciiTheme="minorHAnsi" w:eastAsiaTheme="minorEastAsia" w:hAnsiTheme="minorHAnsi" w:cstheme="minorBidi"/>
          <w:b w:val="0"/>
          <w:sz w:val="22"/>
          <w:szCs w:val="22"/>
        </w:rPr>
      </w:pPr>
      <w:hyperlink w:anchor="_Toc9538833" w:history="1">
        <w:r w:rsidRPr="00451E1C">
          <w:rPr>
            <w:rStyle w:val="Hyperlink"/>
          </w:rPr>
          <w:t>PHẦN III: CÀI ĐẶT VÀ TRIỂN KHAI HỆ THỐNG</w:t>
        </w:r>
        <w:r>
          <w:rPr>
            <w:webHidden/>
          </w:rPr>
          <w:tab/>
        </w:r>
        <w:r>
          <w:rPr>
            <w:webHidden/>
          </w:rPr>
          <w:fldChar w:fldCharType="begin"/>
        </w:r>
        <w:r>
          <w:rPr>
            <w:webHidden/>
          </w:rPr>
          <w:instrText xml:space="preserve"> PAGEREF _Toc9538833 \h </w:instrText>
        </w:r>
        <w:r>
          <w:rPr>
            <w:webHidden/>
          </w:rPr>
        </w:r>
        <w:r>
          <w:rPr>
            <w:webHidden/>
          </w:rPr>
          <w:fldChar w:fldCharType="separate"/>
        </w:r>
        <w:r w:rsidR="0052687B">
          <w:rPr>
            <w:webHidden/>
          </w:rPr>
          <w:t>53</w:t>
        </w:r>
        <w:r>
          <w:rPr>
            <w:webHidden/>
          </w:rPr>
          <w:fldChar w:fldCharType="end"/>
        </w:r>
      </w:hyperlink>
    </w:p>
    <w:p w14:paraId="3948F68F" w14:textId="740444F1"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34" w:history="1">
        <w:r w:rsidRPr="00451E1C">
          <w:rPr>
            <w:rStyle w:val="Hyperlink"/>
            <w:noProof/>
          </w:rPr>
          <w:t>3.1.</w:t>
        </w:r>
        <w:r>
          <w:rPr>
            <w:rFonts w:asciiTheme="minorHAnsi" w:eastAsiaTheme="minorEastAsia" w:hAnsiTheme="minorHAnsi" w:cstheme="minorBidi"/>
            <w:noProof/>
            <w:sz w:val="22"/>
            <w:szCs w:val="22"/>
          </w:rPr>
          <w:tab/>
        </w:r>
        <w:r w:rsidRPr="00451E1C">
          <w:rPr>
            <w:rStyle w:val="Hyperlink"/>
            <w:noProof/>
          </w:rPr>
          <w:t>Sản phẩm</w:t>
        </w:r>
        <w:r>
          <w:rPr>
            <w:noProof/>
            <w:webHidden/>
          </w:rPr>
          <w:tab/>
        </w:r>
        <w:r>
          <w:rPr>
            <w:noProof/>
            <w:webHidden/>
          </w:rPr>
          <w:fldChar w:fldCharType="begin"/>
        </w:r>
        <w:r>
          <w:rPr>
            <w:noProof/>
            <w:webHidden/>
          </w:rPr>
          <w:instrText xml:space="preserve"> PAGEREF _Toc9538834 \h </w:instrText>
        </w:r>
        <w:r>
          <w:rPr>
            <w:noProof/>
            <w:webHidden/>
          </w:rPr>
        </w:r>
        <w:r>
          <w:rPr>
            <w:noProof/>
            <w:webHidden/>
          </w:rPr>
          <w:fldChar w:fldCharType="separate"/>
        </w:r>
        <w:r w:rsidR="0052687B">
          <w:rPr>
            <w:noProof/>
            <w:webHidden/>
          </w:rPr>
          <w:t>53</w:t>
        </w:r>
        <w:r>
          <w:rPr>
            <w:noProof/>
            <w:webHidden/>
          </w:rPr>
          <w:fldChar w:fldCharType="end"/>
        </w:r>
      </w:hyperlink>
    </w:p>
    <w:p w14:paraId="3F27A471" w14:textId="3E69DB9E"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35" w:history="1">
        <w:r w:rsidRPr="00451E1C">
          <w:rPr>
            <w:rStyle w:val="Hyperlink"/>
            <w:noProof/>
          </w:rPr>
          <w:t>3.1.1.</w:t>
        </w:r>
        <w:r>
          <w:rPr>
            <w:rFonts w:asciiTheme="minorHAnsi" w:eastAsiaTheme="minorEastAsia" w:hAnsiTheme="minorHAnsi" w:cstheme="minorBidi"/>
            <w:noProof/>
            <w:sz w:val="22"/>
            <w:szCs w:val="22"/>
          </w:rPr>
          <w:tab/>
        </w:r>
        <w:r w:rsidRPr="00451E1C">
          <w:rPr>
            <w:rStyle w:val="Hyperlink"/>
            <w:noProof/>
          </w:rPr>
          <w:t>Database</w:t>
        </w:r>
        <w:r>
          <w:rPr>
            <w:noProof/>
            <w:webHidden/>
          </w:rPr>
          <w:tab/>
        </w:r>
        <w:r>
          <w:rPr>
            <w:noProof/>
            <w:webHidden/>
          </w:rPr>
          <w:fldChar w:fldCharType="begin"/>
        </w:r>
        <w:r>
          <w:rPr>
            <w:noProof/>
            <w:webHidden/>
          </w:rPr>
          <w:instrText xml:space="preserve"> PAGEREF _Toc9538835 \h </w:instrText>
        </w:r>
        <w:r>
          <w:rPr>
            <w:noProof/>
            <w:webHidden/>
          </w:rPr>
        </w:r>
        <w:r>
          <w:rPr>
            <w:noProof/>
            <w:webHidden/>
          </w:rPr>
          <w:fldChar w:fldCharType="separate"/>
        </w:r>
        <w:r w:rsidR="0052687B">
          <w:rPr>
            <w:noProof/>
            <w:webHidden/>
          </w:rPr>
          <w:t>53</w:t>
        </w:r>
        <w:r>
          <w:rPr>
            <w:noProof/>
            <w:webHidden/>
          </w:rPr>
          <w:fldChar w:fldCharType="end"/>
        </w:r>
      </w:hyperlink>
    </w:p>
    <w:p w14:paraId="6EDC4A61" w14:textId="716485FE"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36" w:history="1">
        <w:r w:rsidRPr="00451E1C">
          <w:rPr>
            <w:rStyle w:val="Hyperlink"/>
            <w:noProof/>
          </w:rPr>
          <w:t>3.1.2.</w:t>
        </w:r>
        <w:r>
          <w:rPr>
            <w:rFonts w:asciiTheme="minorHAnsi" w:eastAsiaTheme="minorEastAsia" w:hAnsiTheme="minorHAnsi" w:cstheme="minorBidi"/>
            <w:noProof/>
            <w:sz w:val="22"/>
            <w:szCs w:val="22"/>
          </w:rPr>
          <w:tab/>
        </w:r>
        <w:r w:rsidRPr="00451E1C">
          <w:rPr>
            <w:rStyle w:val="Hyperlink"/>
            <w:noProof/>
          </w:rPr>
          <w:t>Client</w:t>
        </w:r>
        <w:r>
          <w:rPr>
            <w:noProof/>
            <w:webHidden/>
          </w:rPr>
          <w:tab/>
        </w:r>
        <w:r>
          <w:rPr>
            <w:noProof/>
            <w:webHidden/>
          </w:rPr>
          <w:fldChar w:fldCharType="begin"/>
        </w:r>
        <w:r>
          <w:rPr>
            <w:noProof/>
            <w:webHidden/>
          </w:rPr>
          <w:instrText xml:space="preserve"> PAGEREF _Toc9538836 \h </w:instrText>
        </w:r>
        <w:r>
          <w:rPr>
            <w:noProof/>
            <w:webHidden/>
          </w:rPr>
        </w:r>
        <w:r>
          <w:rPr>
            <w:noProof/>
            <w:webHidden/>
          </w:rPr>
          <w:fldChar w:fldCharType="separate"/>
        </w:r>
        <w:r w:rsidR="0052687B">
          <w:rPr>
            <w:noProof/>
            <w:webHidden/>
          </w:rPr>
          <w:t>53</w:t>
        </w:r>
        <w:r>
          <w:rPr>
            <w:noProof/>
            <w:webHidden/>
          </w:rPr>
          <w:fldChar w:fldCharType="end"/>
        </w:r>
      </w:hyperlink>
    </w:p>
    <w:p w14:paraId="141E6872" w14:textId="0743B870"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37" w:history="1">
        <w:r w:rsidRPr="00451E1C">
          <w:rPr>
            <w:rStyle w:val="Hyperlink"/>
            <w:noProof/>
          </w:rPr>
          <w:t>3.1.3.</w:t>
        </w:r>
        <w:r>
          <w:rPr>
            <w:rFonts w:asciiTheme="minorHAnsi" w:eastAsiaTheme="minorEastAsia" w:hAnsiTheme="minorHAnsi" w:cstheme="minorBidi"/>
            <w:noProof/>
            <w:sz w:val="22"/>
            <w:szCs w:val="22"/>
          </w:rPr>
          <w:tab/>
        </w:r>
        <w:r w:rsidRPr="00451E1C">
          <w:rPr>
            <w:rStyle w:val="Hyperlink"/>
            <w:noProof/>
          </w:rPr>
          <w:t>Server config</w:t>
        </w:r>
        <w:r>
          <w:rPr>
            <w:noProof/>
            <w:webHidden/>
          </w:rPr>
          <w:tab/>
        </w:r>
        <w:r>
          <w:rPr>
            <w:noProof/>
            <w:webHidden/>
          </w:rPr>
          <w:fldChar w:fldCharType="begin"/>
        </w:r>
        <w:r>
          <w:rPr>
            <w:noProof/>
            <w:webHidden/>
          </w:rPr>
          <w:instrText xml:space="preserve"> PAGEREF _Toc9538837 \h </w:instrText>
        </w:r>
        <w:r>
          <w:rPr>
            <w:noProof/>
            <w:webHidden/>
          </w:rPr>
        </w:r>
        <w:r>
          <w:rPr>
            <w:noProof/>
            <w:webHidden/>
          </w:rPr>
          <w:fldChar w:fldCharType="separate"/>
        </w:r>
        <w:r w:rsidR="0052687B">
          <w:rPr>
            <w:noProof/>
            <w:webHidden/>
          </w:rPr>
          <w:t>57</w:t>
        </w:r>
        <w:r>
          <w:rPr>
            <w:noProof/>
            <w:webHidden/>
          </w:rPr>
          <w:fldChar w:fldCharType="end"/>
        </w:r>
      </w:hyperlink>
    </w:p>
    <w:p w14:paraId="6D99A4F8" w14:textId="4F8B088F"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38" w:history="1">
        <w:r w:rsidRPr="00451E1C">
          <w:rPr>
            <w:rStyle w:val="Hyperlink"/>
            <w:noProof/>
          </w:rPr>
          <w:t>3.1.4.</w:t>
        </w:r>
        <w:r>
          <w:rPr>
            <w:rFonts w:asciiTheme="minorHAnsi" w:eastAsiaTheme="minorEastAsia" w:hAnsiTheme="minorHAnsi" w:cstheme="minorBidi"/>
            <w:noProof/>
            <w:sz w:val="22"/>
            <w:szCs w:val="22"/>
          </w:rPr>
          <w:tab/>
        </w:r>
        <w:r w:rsidRPr="00451E1C">
          <w:rPr>
            <w:rStyle w:val="Hyperlink"/>
            <w:noProof/>
          </w:rPr>
          <w:t>Server</w:t>
        </w:r>
        <w:r>
          <w:rPr>
            <w:noProof/>
            <w:webHidden/>
          </w:rPr>
          <w:tab/>
        </w:r>
        <w:r>
          <w:rPr>
            <w:noProof/>
            <w:webHidden/>
          </w:rPr>
          <w:fldChar w:fldCharType="begin"/>
        </w:r>
        <w:r>
          <w:rPr>
            <w:noProof/>
            <w:webHidden/>
          </w:rPr>
          <w:instrText xml:space="preserve"> PAGEREF _Toc9538838 \h </w:instrText>
        </w:r>
        <w:r>
          <w:rPr>
            <w:noProof/>
            <w:webHidden/>
          </w:rPr>
        </w:r>
        <w:r>
          <w:rPr>
            <w:noProof/>
            <w:webHidden/>
          </w:rPr>
          <w:fldChar w:fldCharType="separate"/>
        </w:r>
        <w:r w:rsidR="0052687B">
          <w:rPr>
            <w:noProof/>
            <w:webHidden/>
          </w:rPr>
          <w:t>57</w:t>
        </w:r>
        <w:r>
          <w:rPr>
            <w:noProof/>
            <w:webHidden/>
          </w:rPr>
          <w:fldChar w:fldCharType="end"/>
        </w:r>
      </w:hyperlink>
    </w:p>
    <w:p w14:paraId="3A5AA9D7" w14:textId="201A3476"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39" w:history="1">
        <w:r w:rsidRPr="00451E1C">
          <w:rPr>
            <w:rStyle w:val="Hyperlink"/>
            <w:noProof/>
          </w:rPr>
          <w:t>3.2.</w:t>
        </w:r>
        <w:r>
          <w:rPr>
            <w:rFonts w:asciiTheme="minorHAnsi" w:eastAsiaTheme="minorEastAsia" w:hAnsiTheme="minorHAnsi" w:cstheme="minorBidi"/>
            <w:noProof/>
            <w:sz w:val="22"/>
            <w:szCs w:val="22"/>
          </w:rPr>
          <w:tab/>
        </w:r>
        <w:r w:rsidRPr="00451E1C">
          <w:rPr>
            <w:rStyle w:val="Hyperlink"/>
            <w:noProof/>
          </w:rPr>
          <w:t>Các tính năng</w:t>
        </w:r>
        <w:r>
          <w:rPr>
            <w:noProof/>
            <w:webHidden/>
          </w:rPr>
          <w:tab/>
        </w:r>
        <w:r>
          <w:rPr>
            <w:noProof/>
            <w:webHidden/>
          </w:rPr>
          <w:fldChar w:fldCharType="begin"/>
        </w:r>
        <w:r>
          <w:rPr>
            <w:noProof/>
            <w:webHidden/>
          </w:rPr>
          <w:instrText xml:space="preserve"> PAGEREF _Toc9538839 \h </w:instrText>
        </w:r>
        <w:r>
          <w:rPr>
            <w:noProof/>
            <w:webHidden/>
          </w:rPr>
        </w:r>
        <w:r>
          <w:rPr>
            <w:noProof/>
            <w:webHidden/>
          </w:rPr>
          <w:fldChar w:fldCharType="separate"/>
        </w:r>
        <w:r w:rsidR="0052687B">
          <w:rPr>
            <w:noProof/>
            <w:webHidden/>
          </w:rPr>
          <w:t>58</w:t>
        </w:r>
        <w:r>
          <w:rPr>
            <w:noProof/>
            <w:webHidden/>
          </w:rPr>
          <w:fldChar w:fldCharType="end"/>
        </w:r>
      </w:hyperlink>
    </w:p>
    <w:p w14:paraId="43327EBD" w14:textId="50EE4C68"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40" w:history="1">
        <w:r w:rsidRPr="00451E1C">
          <w:rPr>
            <w:rStyle w:val="Hyperlink"/>
            <w:noProof/>
          </w:rPr>
          <w:t>3.2.1.</w:t>
        </w:r>
        <w:r>
          <w:rPr>
            <w:rFonts w:asciiTheme="minorHAnsi" w:eastAsiaTheme="minorEastAsia" w:hAnsiTheme="minorHAnsi" w:cstheme="minorBidi"/>
            <w:noProof/>
            <w:sz w:val="22"/>
            <w:szCs w:val="22"/>
          </w:rPr>
          <w:tab/>
        </w:r>
        <w:r w:rsidRPr="00451E1C">
          <w:rPr>
            <w:rStyle w:val="Hyperlink"/>
            <w:noProof/>
          </w:rPr>
          <w:t>Đăng nhập</w:t>
        </w:r>
        <w:r>
          <w:rPr>
            <w:noProof/>
            <w:webHidden/>
          </w:rPr>
          <w:tab/>
        </w:r>
        <w:r>
          <w:rPr>
            <w:noProof/>
            <w:webHidden/>
          </w:rPr>
          <w:fldChar w:fldCharType="begin"/>
        </w:r>
        <w:r>
          <w:rPr>
            <w:noProof/>
            <w:webHidden/>
          </w:rPr>
          <w:instrText xml:space="preserve"> PAGEREF _Toc9538840 \h </w:instrText>
        </w:r>
        <w:r>
          <w:rPr>
            <w:noProof/>
            <w:webHidden/>
          </w:rPr>
        </w:r>
        <w:r>
          <w:rPr>
            <w:noProof/>
            <w:webHidden/>
          </w:rPr>
          <w:fldChar w:fldCharType="separate"/>
        </w:r>
        <w:r w:rsidR="0052687B">
          <w:rPr>
            <w:noProof/>
            <w:webHidden/>
          </w:rPr>
          <w:t>58</w:t>
        </w:r>
        <w:r>
          <w:rPr>
            <w:noProof/>
            <w:webHidden/>
          </w:rPr>
          <w:fldChar w:fldCharType="end"/>
        </w:r>
      </w:hyperlink>
    </w:p>
    <w:p w14:paraId="0334E624" w14:textId="5BE63063"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41" w:history="1">
        <w:r w:rsidRPr="00451E1C">
          <w:rPr>
            <w:rStyle w:val="Hyperlink"/>
            <w:noProof/>
          </w:rPr>
          <w:t>3.2.2.</w:t>
        </w:r>
        <w:r>
          <w:rPr>
            <w:rFonts w:asciiTheme="minorHAnsi" w:eastAsiaTheme="minorEastAsia" w:hAnsiTheme="minorHAnsi" w:cstheme="minorBidi"/>
            <w:noProof/>
            <w:sz w:val="22"/>
            <w:szCs w:val="22"/>
          </w:rPr>
          <w:tab/>
        </w:r>
        <w:r w:rsidRPr="00451E1C">
          <w:rPr>
            <w:rStyle w:val="Hyperlink"/>
            <w:noProof/>
          </w:rPr>
          <w:t>Xem danh sách tour</w:t>
        </w:r>
        <w:r>
          <w:rPr>
            <w:noProof/>
            <w:webHidden/>
          </w:rPr>
          <w:tab/>
        </w:r>
        <w:r>
          <w:rPr>
            <w:noProof/>
            <w:webHidden/>
          </w:rPr>
          <w:fldChar w:fldCharType="begin"/>
        </w:r>
        <w:r>
          <w:rPr>
            <w:noProof/>
            <w:webHidden/>
          </w:rPr>
          <w:instrText xml:space="preserve"> PAGEREF _Toc9538841 \h </w:instrText>
        </w:r>
        <w:r>
          <w:rPr>
            <w:noProof/>
            <w:webHidden/>
          </w:rPr>
        </w:r>
        <w:r>
          <w:rPr>
            <w:noProof/>
            <w:webHidden/>
          </w:rPr>
          <w:fldChar w:fldCharType="separate"/>
        </w:r>
        <w:r w:rsidR="0052687B">
          <w:rPr>
            <w:noProof/>
            <w:webHidden/>
          </w:rPr>
          <w:t>58</w:t>
        </w:r>
        <w:r>
          <w:rPr>
            <w:noProof/>
            <w:webHidden/>
          </w:rPr>
          <w:fldChar w:fldCharType="end"/>
        </w:r>
      </w:hyperlink>
    </w:p>
    <w:p w14:paraId="1F6D9F83" w14:textId="7B513D22"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42" w:history="1">
        <w:r w:rsidRPr="00451E1C">
          <w:rPr>
            <w:rStyle w:val="Hyperlink"/>
            <w:noProof/>
          </w:rPr>
          <w:t>3.2.3.</w:t>
        </w:r>
        <w:r>
          <w:rPr>
            <w:rFonts w:asciiTheme="minorHAnsi" w:eastAsiaTheme="minorEastAsia" w:hAnsiTheme="minorHAnsi" w:cstheme="minorBidi"/>
            <w:noProof/>
            <w:sz w:val="22"/>
            <w:szCs w:val="22"/>
          </w:rPr>
          <w:tab/>
        </w:r>
        <w:r w:rsidRPr="00451E1C">
          <w:rPr>
            <w:rStyle w:val="Hyperlink"/>
            <w:noProof/>
          </w:rPr>
          <w:t>Xem danh sách tin tức</w:t>
        </w:r>
        <w:r>
          <w:rPr>
            <w:noProof/>
            <w:webHidden/>
          </w:rPr>
          <w:tab/>
        </w:r>
        <w:r>
          <w:rPr>
            <w:noProof/>
            <w:webHidden/>
          </w:rPr>
          <w:fldChar w:fldCharType="begin"/>
        </w:r>
        <w:r>
          <w:rPr>
            <w:noProof/>
            <w:webHidden/>
          </w:rPr>
          <w:instrText xml:space="preserve"> PAGEREF _Toc9538842 \h </w:instrText>
        </w:r>
        <w:r>
          <w:rPr>
            <w:noProof/>
            <w:webHidden/>
          </w:rPr>
        </w:r>
        <w:r>
          <w:rPr>
            <w:noProof/>
            <w:webHidden/>
          </w:rPr>
          <w:fldChar w:fldCharType="separate"/>
        </w:r>
        <w:r w:rsidR="0052687B">
          <w:rPr>
            <w:noProof/>
            <w:webHidden/>
          </w:rPr>
          <w:t>58</w:t>
        </w:r>
        <w:r>
          <w:rPr>
            <w:noProof/>
            <w:webHidden/>
          </w:rPr>
          <w:fldChar w:fldCharType="end"/>
        </w:r>
      </w:hyperlink>
    </w:p>
    <w:p w14:paraId="4B8D336B" w14:textId="6CA9FDDA"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43" w:history="1">
        <w:r w:rsidRPr="00451E1C">
          <w:rPr>
            <w:rStyle w:val="Hyperlink"/>
            <w:noProof/>
          </w:rPr>
          <w:t>3.2.4.</w:t>
        </w:r>
        <w:r>
          <w:rPr>
            <w:rFonts w:asciiTheme="minorHAnsi" w:eastAsiaTheme="minorEastAsia" w:hAnsiTheme="minorHAnsi" w:cstheme="minorBidi"/>
            <w:noProof/>
            <w:sz w:val="22"/>
            <w:szCs w:val="22"/>
          </w:rPr>
          <w:tab/>
        </w:r>
        <w:r w:rsidRPr="00451E1C">
          <w:rPr>
            <w:rStyle w:val="Hyperlink"/>
            <w:noProof/>
          </w:rPr>
          <w:t>Xem thông tin cá nhân</w:t>
        </w:r>
        <w:r>
          <w:rPr>
            <w:noProof/>
            <w:webHidden/>
          </w:rPr>
          <w:tab/>
        </w:r>
        <w:r>
          <w:rPr>
            <w:noProof/>
            <w:webHidden/>
          </w:rPr>
          <w:fldChar w:fldCharType="begin"/>
        </w:r>
        <w:r>
          <w:rPr>
            <w:noProof/>
            <w:webHidden/>
          </w:rPr>
          <w:instrText xml:space="preserve"> PAGEREF _Toc9538843 \h </w:instrText>
        </w:r>
        <w:r>
          <w:rPr>
            <w:noProof/>
            <w:webHidden/>
          </w:rPr>
        </w:r>
        <w:r>
          <w:rPr>
            <w:noProof/>
            <w:webHidden/>
          </w:rPr>
          <w:fldChar w:fldCharType="separate"/>
        </w:r>
        <w:r w:rsidR="0052687B">
          <w:rPr>
            <w:noProof/>
            <w:webHidden/>
          </w:rPr>
          <w:t>58</w:t>
        </w:r>
        <w:r>
          <w:rPr>
            <w:noProof/>
            <w:webHidden/>
          </w:rPr>
          <w:fldChar w:fldCharType="end"/>
        </w:r>
      </w:hyperlink>
    </w:p>
    <w:p w14:paraId="02FA5DA7" w14:textId="51429942"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44" w:history="1">
        <w:r w:rsidRPr="00451E1C">
          <w:rPr>
            <w:rStyle w:val="Hyperlink"/>
            <w:noProof/>
          </w:rPr>
          <w:t>3.2.5.</w:t>
        </w:r>
        <w:r>
          <w:rPr>
            <w:rFonts w:asciiTheme="minorHAnsi" w:eastAsiaTheme="minorEastAsia" w:hAnsiTheme="minorHAnsi" w:cstheme="minorBidi"/>
            <w:noProof/>
            <w:sz w:val="22"/>
            <w:szCs w:val="22"/>
          </w:rPr>
          <w:tab/>
        </w:r>
        <w:r w:rsidRPr="00451E1C">
          <w:rPr>
            <w:rStyle w:val="Hyperlink"/>
            <w:noProof/>
          </w:rPr>
          <w:t>Xem danh sách tin nhắn</w:t>
        </w:r>
        <w:r>
          <w:rPr>
            <w:noProof/>
            <w:webHidden/>
          </w:rPr>
          <w:tab/>
        </w:r>
        <w:r>
          <w:rPr>
            <w:noProof/>
            <w:webHidden/>
          </w:rPr>
          <w:fldChar w:fldCharType="begin"/>
        </w:r>
        <w:r>
          <w:rPr>
            <w:noProof/>
            <w:webHidden/>
          </w:rPr>
          <w:instrText xml:space="preserve"> PAGEREF _Toc9538844 \h </w:instrText>
        </w:r>
        <w:r>
          <w:rPr>
            <w:noProof/>
            <w:webHidden/>
          </w:rPr>
        </w:r>
        <w:r>
          <w:rPr>
            <w:noProof/>
            <w:webHidden/>
          </w:rPr>
          <w:fldChar w:fldCharType="separate"/>
        </w:r>
        <w:r w:rsidR="0052687B">
          <w:rPr>
            <w:noProof/>
            <w:webHidden/>
          </w:rPr>
          <w:t>58</w:t>
        </w:r>
        <w:r>
          <w:rPr>
            <w:noProof/>
            <w:webHidden/>
          </w:rPr>
          <w:fldChar w:fldCharType="end"/>
        </w:r>
      </w:hyperlink>
    </w:p>
    <w:p w14:paraId="59E7719C" w14:textId="70269FD4"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45" w:history="1">
        <w:r w:rsidRPr="00451E1C">
          <w:rPr>
            <w:rStyle w:val="Hyperlink"/>
            <w:noProof/>
          </w:rPr>
          <w:t>3.2.6.</w:t>
        </w:r>
        <w:r>
          <w:rPr>
            <w:rFonts w:asciiTheme="minorHAnsi" w:eastAsiaTheme="minorEastAsia" w:hAnsiTheme="minorHAnsi" w:cstheme="minorBidi"/>
            <w:noProof/>
            <w:sz w:val="22"/>
            <w:szCs w:val="22"/>
          </w:rPr>
          <w:tab/>
        </w:r>
        <w:r w:rsidRPr="00451E1C">
          <w:rPr>
            <w:rStyle w:val="Hyperlink"/>
            <w:noProof/>
          </w:rPr>
          <w:t>Xem danh sách tư vấn viên</w:t>
        </w:r>
        <w:r>
          <w:rPr>
            <w:noProof/>
            <w:webHidden/>
          </w:rPr>
          <w:tab/>
        </w:r>
        <w:r>
          <w:rPr>
            <w:noProof/>
            <w:webHidden/>
          </w:rPr>
          <w:fldChar w:fldCharType="begin"/>
        </w:r>
        <w:r>
          <w:rPr>
            <w:noProof/>
            <w:webHidden/>
          </w:rPr>
          <w:instrText xml:space="preserve"> PAGEREF _Toc9538845 \h </w:instrText>
        </w:r>
        <w:r>
          <w:rPr>
            <w:noProof/>
            <w:webHidden/>
          </w:rPr>
        </w:r>
        <w:r>
          <w:rPr>
            <w:noProof/>
            <w:webHidden/>
          </w:rPr>
          <w:fldChar w:fldCharType="separate"/>
        </w:r>
        <w:r w:rsidR="0052687B">
          <w:rPr>
            <w:noProof/>
            <w:webHidden/>
          </w:rPr>
          <w:t>58</w:t>
        </w:r>
        <w:r>
          <w:rPr>
            <w:noProof/>
            <w:webHidden/>
          </w:rPr>
          <w:fldChar w:fldCharType="end"/>
        </w:r>
      </w:hyperlink>
    </w:p>
    <w:p w14:paraId="1EFE5261" w14:textId="53130C2B"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46" w:history="1">
        <w:r w:rsidRPr="00451E1C">
          <w:rPr>
            <w:rStyle w:val="Hyperlink"/>
            <w:noProof/>
          </w:rPr>
          <w:t>3.2.7.</w:t>
        </w:r>
        <w:r>
          <w:rPr>
            <w:rFonts w:asciiTheme="minorHAnsi" w:eastAsiaTheme="minorEastAsia" w:hAnsiTheme="minorHAnsi" w:cstheme="minorBidi"/>
            <w:noProof/>
            <w:sz w:val="22"/>
            <w:szCs w:val="22"/>
          </w:rPr>
          <w:tab/>
        </w:r>
        <w:r w:rsidRPr="00451E1C">
          <w:rPr>
            <w:rStyle w:val="Hyperlink"/>
            <w:noProof/>
          </w:rPr>
          <w:t>Xem bản đồ tour</w:t>
        </w:r>
        <w:r>
          <w:rPr>
            <w:noProof/>
            <w:webHidden/>
          </w:rPr>
          <w:tab/>
        </w:r>
        <w:r>
          <w:rPr>
            <w:noProof/>
            <w:webHidden/>
          </w:rPr>
          <w:fldChar w:fldCharType="begin"/>
        </w:r>
        <w:r>
          <w:rPr>
            <w:noProof/>
            <w:webHidden/>
          </w:rPr>
          <w:instrText xml:space="preserve"> PAGEREF _Toc9538846 \h </w:instrText>
        </w:r>
        <w:r>
          <w:rPr>
            <w:noProof/>
            <w:webHidden/>
          </w:rPr>
        </w:r>
        <w:r>
          <w:rPr>
            <w:noProof/>
            <w:webHidden/>
          </w:rPr>
          <w:fldChar w:fldCharType="separate"/>
        </w:r>
        <w:r w:rsidR="0052687B">
          <w:rPr>
            <w:noProof/>
            <w:webHidden/>
          </w:rPr>
          <w:t>59</w:t>
        </w:r>
        <w:r>
          <w:rPr>
            <w:noProof/>
            <w:webHidden/>
          </w:rPr>
          <w:fldChar w:fldCharType="end"/>
        </w:r>
      </w:hyperlink>
    </w:p>
    <w:p w14:paraId="1DAB2284" w14:textId="0F12A903"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47" w:history="1">
        <w:r w:rsidRPr="00451E1C">
          <w:rPr>
            <w:rStyle w:val="Hyperlink"/>
            <w:noProof/>
          </w:rPr>
          <w:t>3.2.8.</w:t>
        </w:r>
        <w:r>
          <w:rPr>
            <w:rFonts w:asciiTheme="minorHAnsi" w:eastAsiaTheme="minorEastAsia" w:hAnsiTheme="minorHAnsi" w:cstheme="minorBidi"/>
            <w:noProof/>
            <w:sz w:val="22"/>
            <w:szCs w:val="22"/>
          </w:rPr>
          <w:tab/>
        </w:r>
        <w:r w:rsidRPr="00451E1C">
          <w:rPr>
            <w:rStyle w:val="Hyperlink"/>
            <w:noProof/>
          </w:rPr>
          <w:t>Xem thông tin tour</w:t>
        </w:r>
        <w:r>
          <w:rPr>
            <w:noProof/>
            <w:webHidden/>
          </w:rPr>
          <w:tab/>
        </w:r>
        <w:r>
          <w:rPr>
            <w:noProof/>
            <w:webHidden/>
          </w:rPr>
          <w:fldChar w:fldCharType="begin"/>
        </w:r>
        <w:r>
          <w:rPr>
            <w:noProof/>
            <w:webHidden/>
          </w:rPr>
          <w:instrText xml:space="preserve"> PAGEREF _Toc9538847 \h </w:instrText>
        </w:r>
        <w:r>
          <w:rPr>
            <w:noProof/>
            <w:webHidden/>
          </w:rPr>
        </w:r>
        <w:r>
          <w:rPr>
            <w:noProof/>
            <w:webHidden/>
          </w:rPr>
          <w:fldChar w:fldCharType="separate"/>
        </w:r>
        <w:r w:rsidR="0052687B">
          <w:rPr>
            <w:noProof/>
            <w:webHidden/>
          </w:rPr>
          <w:t>59</w:t>
        </w:r>
        <w:r>
          <w:rPr>
            <w:noProof/>
            <w:webHidden/>
          </w:rPr>
          <w:fldChar w:fldCharType="end"/>
        </w:r>
      </w:hyperlink>
    </w:p>
    <w:p w14:paraId="4957DC2C" w14:textId="17BC570C"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48" w:history="1">
        <w:r w:rsidRPr="00451E1C">
          <w:rPr>
            <w:rStyle w:val="Hyperlink"/>
            <w:noProof/>
          </w:rPr>
          <w:t>3.2.9.</w:t>
        </w:r>
        <w:r>
          <w:rPr>
            <w:rFonts w:asciiTheme="minorHAnsi" w:eastAsiaTheme="minorEastAsia" w:hAnsiTheme="minorHAnsi" w:cstheme="minorBidi"/>
            <w:noProof/>
            <w:sz w:val="22"/>
            <w:szCs w:val="22"/>
          </w:rPr>
          <w:tab/>
        </w:r>
        <w:r w:rsidRPr="00451E1C">
          <w:rPr>
            <w:rStyle w:val="Hyperlink"/>
            <w:noProof/>
          </w:rPr>
          <w:t>Xem hình ảnh minh hoạ tour</w:t>
        </w:r>
        <w:r>
          <w:rPr>
            <w:noProof/>
            <w:webHidden/>
          </w:rPr>
          <w:tab/>
        </w:r>
        <w:r>
          <w:rPr>
            <w:noProof/>
            <w:webHidden/>
          </w:rPr>
          <w:fldChar w:fldCharType="begin"/>
        </w:r>
        <w:r>
          <w:rPr>
            <w:noProof/>
            <w:webHidden/>
          </w:rPr>
          <w:instrText xml:space="preserve"> PAGEREF _Toc9538848 \h </w:instrText>
        </w:r>
        <w:r>
          <w:rPr>
            <w:noProof/>
            <w:webHidden/>
          </w:rPr>
        </w:r>
        <w:r>
          <w:rPr>
            <w:noProof/>
            <w:webHidden/>
          </w:rPr>
          <w:fldChar w:fldCharType="separate"/>
        </w:r>
        <w:r w:rsidR="0052687B">
          <w:rPr>
            <w:noProof/>
            <w:webHidden/>
          </w:rPr>
          <w:t>59</w:t>
        </w:r>
        <w:r>
          <w:rPr>
            <w:noProof/>
            <w:webHidden/>
          </w:rPr>
          <w:fldChar w:fldCharType="end"/>
        </w:r>
      </w:hyperlink>
    </w:p>
    <w:p w14:paraId="4AA662FE" w14:textId="2F1B6D45"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49" w:history="1">
        <w:r w:rsidRPr="00451E1C">
          <w:rPr>
            <w:rStyle w:val="Hyperlink"/>
            <w:noProof/>
          </w:rPr>
          <w:t>3.2.10.</w:t>
        </w:r>
        <w:r>
          <w:rPr>
            <w:rFonts w:asciiTheme="minorHAnsi" w:eastAsiaTheme="minorEastAsia" w:hAnsiTheme="minorHAnsi" w:cstheme="minorBidi"/>
            <w:noProof/>
            <w:sz w:val="22"/>
            <w:szCs w:val="22"/>
          </w:rPr>
          <w:tab/>
        </w:r>
        <w:r w:rsidRPr="00451E1C">
          <w:rPr>
            <w:rStyle w:val="Hyperlink"/>
            <w:noProof/>
          </w:rPr>
          <w:t>Xem thông tin của chặng</w:t>
        </w:r>
        <w:r>
          <w:rPr>
            <w:noProof/>
            <w:webHidden/>
          </w:rPr>
          <w:tab/>
        </w:r>
        <w:r>
          <w:rPr>
            <w:noProof/>
            <w:webHidden/>
          </w:rPr>
          <w:fldChar w:fldCharType="begin"/>
        </w:r>
        <w:r>
          <w:rPr>
            <w:noProof/>
            <w:webHidden/>
          </w:rPr>
          <w:instrText xml:space="preserve"> PAGEREF _Toc9538849 \h </w:instrText>
        </w:r>
        <w:r>
          <w:rPr>
            <w:noProof/>
            <w:webHidden/>
          </w:rPr>
        </w:r>
        <w:r>
          <w:rPr>
            <w:noProof/>
            <w:webHidden/>
          </w:rPr>
          <w:fldChar w:fldCharType="separate"/>
        </w:r>
        <w:r w:rsidR="0052687B">
          <w:rPr>
            <w:noProof/>
            <w:webHidden/>
          </w:rPr>
          <w:t>59</w:t>
        </w:r>
        <w:r>
          <w:rPr>
            <w:noProof/>
            <w:webHidden/>
          </w:rPr>
          <w:fldChar w:fldCharType="end"/>
        </w:r>
      </w:hyperlink>
    </w:p>
    <w:p w14:paraId="6C309066" w14:textId="6E42AE8D"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50" w:history="1">
        <w:r w:rsidRPr="00451E1C">
          <w:rPr>
            <w:rStyle w:val="Hyperlink"/>
            <w:noProof/>
          </w:rPr>
          <w:t>3.2.11.</w:t>
        </w:r>
        <w:r>
          <w:rPr>
            <w:rFonts w:asciiTheme="minorHAnsi" w:eastAsiaTheme="minorEastAsia" w:hAnsiTheme="minorHAnsi" w:cstheme="minorBidi"/>
            <w:noProof/>
            <w:sz w:val="22"/>
            <w:szCs w:val="22"/>
          </w:rPr>
          <w:tab/>
        </w:r>
        <w:r w:rsidRPr="00451E1C">
          <w:rPr>
            <w:rStyle w:val="Hyperlink"/>
            <w:noProof/>
          </w:rPr>
          <w:t>Nhắn tin với các thành viên trong tour</w:t>
        </w:r>
        <w:r>
          <w:rPr>
            <w:noProof/>
            <w:webHidden/>
          </w:rPr>
          <w:tab/>
        </w:r>
        <w:r>
          <w:rPr>
            <w:noProof/>
            <w:webHidden/>
          </w:rPr>
          <w:fldChar w:fldCharType="begin"/>
        </w:r>
        <w:r>
          <w:rPr>
            <w:noProof/>
            <w:webHidden/>
          </w:rPr>
          <w:instrText xml:space="preserve"> PAGEREF _Toc9538850 \h </w:instrText>
        </w:r>
        <w:r>
          <w:rPr>
            <w:noProof/>
            <w:webHidden/>
          </w:rPr>
        </w:r>
        <w:r>
          <w:rPr>
            <w:noProof/>
            <w:webHidden/>
          </w:rPr>
          <w:fldChar w:fldCharType="separate"/>
        </w:r>
        <w:r w:rsidR="0052687B">
          <w:rPr>
            <w:noProof/>
            <w:webHidden/>
          </w:rPr>
          <w:t>59</w:t>
        </w:r>
        <w:r>
          <w:rPr>
            <w:noProof/>
            <w:webHidden/>
          </w:rPr>
          <w:fldChar w:fldCharType="end"/>
        </w:r>
      </w:hyperlink>
    </w:p>
    <w:p w14:paraId="1E208900" w14:textId="255C6C61"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51" w:history="1">
        <w:r w:rsidRPr="00451E1C">
          <w:rPr>
            <w:rStyle w:val="Hyperlink"/>
            <w:noProof/>
          </w:rPr>
          <w:t>3.2.12.</w:t>
        </w:r>
        <w:r>
          <w:rPr>
            <w:rFonts w:asciiTheme="minorHAnsi" w:eastAsiaTheme="minorEastAsia" w:hAnsiTheme="minorHAnsi" w:cstheme="minorBidi"/>
            <w:noProof/>
            <w:sz w:val="22"/>
            <w:szCs w:val="22"/>
          </w:rPr>
          <w:tab/>
        </w:r>
        <w:r w:rsidRPr="00451E1C">
          <w:rPr>
            <w:rStyle w:val="Hyperlink"/>
            <w:noProof/>
          </w:rPr>
          <w:t>Nhắn tin với các tư vấn viên</w:t>
        </w:r>
        <w:r>
          <w:rPr>
            <w:noProof/>
            <w:webHidden/>
          </w:rPr>
          <w:tab/>
        </w:r>
        <w:r>
          <w:rPr>
            <w:noProof/>
            <w:webHidden/>
          </w:rPr>
          <w:fldChar w:fldCharType="begin"/>
        </w:r>
        <w:r>
          <w:rPr>
            <w:noProof/>
            <w:webHidden/>
          </w:rPr>
          <w:instrText xml:space="preserve"> PAGEREF _Toc9538851 \h </w:instrText>
        </w:r>
        <w:r>
          <w:rPr>
            <w:noProof/>
            <w:webHidden/>
          </w:rPr>
        </w:r>
        <w:r>
          <w:rPr>
            <w:noProof/>
            <w:webHidden/>
          </w:rPr>
          <w:fldChar w:fldCharType="separate"/>
        </w:r>
        <w:r w:rsidR="0052687B">
          <w:rPr>
            <w:noProof/>
            <w:webHidden/>
          </w:rPr>
          <w:t>59</w:t>
        </w:r>
        <w:r>
          <w:rPr>
            <w:noProof/>
            <w:webHidden/>
          </w:rPr>
          <w:fldChar w:fldCharType="end"/>
        </w:r>
      </w:hyperlink>
    </w:p>
    <w:p w14:paraId="613486DC" w14:textId="27D6CCE6"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52" w:history="1">
        <w:r w:rsidRPr="00451E1C">
          <w:rPr>
            <w:rStyle w:val="Hyperlink"/>
            <w:noProof/>
          </w:rPr>
          <w:t>3.3.</w:t>
        </w:r>
        <w:r>
          <w:rPr>
            <w:rFonts w:asciiTheme="minorHAnsi" w:eastAsiaTheme="minorEastAsia" w:hAnsiTheme="minorHAnsi" w:cstheme="minorBidi"/>
            <w:noProof/>
            <w:sz w:val="22"/>
            <w:szCs w:val="22"/>
          </w:rPr>
          <w:tab/>
        </w:r>
        <w:r w:rsidRPr="00451E1C">
          <w:rPr>
            <w:rStyle w:val="Hyperlink"/>
            <w:noProof/>
          </w:rPr>
          <w:t>Các giao diện cụ thể</w:t>
        </w:r>
        <w:r>
          <w:rPr>
            <w:noProof/>
            <w:webHidden/>
          </w:rPr>
          <w:tab/>
        </w:r>
        <w:r>
          <w:rPr>
            <w:noProof/>
            <w:webHidden/>
          </w:rPr>
          <w:fldChar w:fldCharType="begin"/>
        </w:r>
        <w:r>
          <w:rPr>
            <w:noProof/>
            <w:webHidden/>
          </w:rPr>
          <w:instrText xml:space="preserve"> PAGEREF _Toc9538852 \h </w:instrText>
        </w:r>
        <w:r>
          <w:rPr>
            <w:noProof/>
            <w:webHidden/>
          </w:rPr>
        </w:r>
        <w:r>
          <w:rPr>
            <w:noProof/>
            <w:webHidden/>
          </w:rPr>
          <w:fldChar w:fldCharType="separate"/>
        </w:r>
        <w:r w:rsidR="0052687B">
          <w:rPr>
            <w:noProof/>
            <w:webHidden/>
          </w:rPr>
          <w:t>60</w:t>
        </w:r>
        <w:r>
          <w:rPr>
            <w:noProof/>
            <w:webHidden/>
          </w:rPr>
          <w:fldChar w:fldCharType="end"/>
        </w:r>
      </w:hyperlink>
    </w:p>
    <w:p w14:paraId="3726992A" w14:textId="0FF97FDC"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53" w:history="1">
        <w:r w:rsidRPr="00451E1C">
          <w:rPr>
            <w:rStyle w:val="Hyperlink"/>
            <w:noProof/>
          </w:rPr>
          <w:t>3.3.1.</w:t>
        </w:r>
        <w:r>
          <w:rPr>
            <w:rFonts w:asciiTheme="minorHAnsi" w:eastAsiaTheme="minorEastAsia" w:hAnsiTheme="minorHAnsi" w:cstheme="minorBidi"/>
            <w:noProof/>
            <w:sz w:val="22"/>
            <w:szCs w:val="22"/>
          </w:rPr>
          <w:tab/>
        </w:r>
        <w:r w:rsidRPr="00451E1C">
          <w:rPr>
            <w:rStyle w:val="Hyperlink"/>
            <w:noProof/>
          </w:rPr>
          <w:t>Giao diện progress bar</w:t>
        </w:r>
        <w:r>
          <w:rPr>
            <w:noProof/>
            <w:webHidden/>
          </w:rPr>
          <w:tab/>
        </w:r>
        <w:r>
          <w:rPr>
            <w:noProof/>
            <w:webHidden/>
          </w:rPr>
          <w:fldChar w:fldCharType="begin"/>
        </w:r>
        <w:r>
          <w:rPr>
            <w:noProof/>
            <w:webHidden/>
          </w:rPr>
          <w:instrText xml:space="preserve"> PAGEREF _Toc9538853 \h </w:instrText>
        </w:r>
        <w:r>
          <w:rPr>
            <w:noProof/>
            <w:webHidden/>
          </w:rPr>
        </w:r>
        <w:r>
          <w:rPr>
            <w:noProof/>
            <w:webHidden/>
          </w:rPr>
          <w:fldChar w:fldCharType="separate"/>
        </w:r>
        <w:r w:rsidR="0052687B">
          <w:rPr>
            <w:noProof/>
            <w:webHidden/>
          </w:rPr>
          <w:t>60</w:t>
        </w:r>
        <w:r>
          <w:rPr>
            <w:noProof/>
            <w:webHidden/>
          </w:rPr>
          <w:fldChar w:fldCharType="end"/>
        </w:r>
      </w:hyperlink>
    </w:p>
    <w:p w14:paraId="5ECEA1AB" w14:textId="42C25973"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54" w:history="1">
        <w:r w:rsidRPr="00451E1C">
          <w:rPr>
            <w:rStyle w:val="Hyperlink"/>
            <w:noProof/>
          </w:rPr>
          <w:t>3.3.2.</w:t>
        </w:r>
        <w:r>
          <w:rPr>
            <w:rFonts w:asciiTheme="minorHAnsi" w:eastAsiaTheme="minorEastAsia" w:hAnsiTheme="minorHAnsi" w:cstheme="minorBidi"/>
            <w:noProof/>
            <w:sz w:val="22"/>
            <w:szCs w:val="22"/>
          </w:rPr>
          <w:tab/>
        </w:r>
        <w:r w:rsidRPr="00451E1C">
          <w:rPr>
            <w:rStyle w:val="Hyperlink"/>
            <w:noProof/>
          </w:rPr>
          <w:t>Giao diện đăng nhập</w:t>
        </w:r>
        <w:r>
          <w:rPr>
            <w:noProof/>
            <w:webHidden/>
          </w:rPr>
          <w:tab/>
        </w:r>
        <w:r>
          <w:rPr>
            <w:noProof/>
            <w:webHidden/>
          </w:rPr>
          <w:fldChar w:fldCharType="begin"/>
        </w:r>
        <w:r>
          <w:rPr>
            <w:noProof/>
            <w:webHidden/>
          </w:rPr>
          <w:instrText xml:space="preserve"> PAGEREF _Toc9538854 \h </w:instrText>
        </w:r>
        <w:r>
          <w:rPr>
            <w:noProof/>
            <w:webHidden/>
          </w:rPr>
        </w:r>
        <w:r>
          <w:rPr>
            <w:noProof/>
            <w:webHidden/>
          </w:rPr>
          <w:fldChar w:fldCharType="separate"/>
        </w:r>
        <w:r w:rsidR="0052687B">
          <w:rPr>
            <w:noProof/>
            <w:webHidden/>
          </w:rPr>
          <w:t>60</w:t>
        </w:r>
        <w:r>
          <w:rPr>
            <w:noProof/>
            <w:webHidden/>
          </w:rPr>
          <w:fldChar w:fldCharType="end"/>
        </w:r>
      </w:hyperlink>
    </w:p>
    <w:p w14:paraId="381D0CEA" w14:textId="378317D5"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55" w:history="1">
        <w:r w:rsidRPr="00451E1C">
          <w:rPr>
            <w:rStyle w:val="Hyperlink"/>
            <w:noProof/>
          </w:rPr>
          <w:t>3.3.3.</w:t>
        </w:r>
        <w:r>
          <w:rPr>
            <w:rFonts w:asciiTheme="minorHAnsi" w:eastAsiaTheme="minorEastAsia" w:hAnsiTheme="minorHAnsi" w:cstheme="minorBidi"/>
            <w:noProof/>
            <w:sz w:val="22"/>
            <w:szCs w:val="22"/>
          </w:rPr>
          <w:tab/>
        </w:r>
        <w:r w:rsidRPr="00451E1C">
          <w:rPr>
            <w:rStyle w:val="Hyperlink"/>
            <w:noProof/>
          </w:rPr>
          <w:t>Giao diện tab danh sách tour</w:t>
        </w:r>
        <w:r>
          <w:rPr>
            <w:noProof/>
            <w:webHidden/>
          </w:rPr>
          <w:tab/>
        </w:r>
        <w:r>
          <w:rPr>
            <w:noProof/>
            <w:webHidden/>
          </w:rPr>
          <w:fldChar w:fldCharType="begin"/>
        </w:r>
        <w:r>
          <w:rPr>
            <w:noProof/>
            <w:webHidden/>
          </w:rPr>
          <w:instrText xml:space="preserve"> PAGEREF _Toc9538855 \h </w:instrText>
        </w:r>
        <w:r>
          <w:rPr>
            <w:noProof/>
            <w:webHidden/>
          </w:rPr>
        </w:r>
        <w:r>
          <w:rPr>
            <w:noProof/>
            <w:webHidden/>
          </w:rPr>
          <w:fldChar w:fldCharType="separate"/>
        </w:r>
        <w:r w:rsidR="0052687B">
          <w:rPr>
            <w:noProof/>
            <w:webHidden/>
          </w:rPr>
          <w:t>61</w:t>
        </w:r>
        <w:r>
          <w:rPr>
            <w:noProof/>
            <w:webHidden/>
          </w:rPr>
          <w:fldChar w:fldCharType="end"/>
        </w:r>
      </w:hyperlink>
    </w:p>
    <w:p w14:paraId="4D854725" w14:textId="25E39D00"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56" w:history="1">
        <w:r w:rsidRPr="00451E1C">
          <w:rPr>
            <w:rStyle w:val="Hyperlink"/>
            <w:noProof/>
          </w:rPr>
          <w:t>3.3.4.</w:t>
        </w:r>
        <w:r>
          <w:rPr>
            <w:rFonts w:asciiTheme="minorHAnsi" w:eastAsiaTheme="minorEastAsia" w:hAnsiTheme="minorHAnsi" w:cstheme="minorBidi"/>
            <w:noProof/>
            <w:sz w:val="22"/>
            <w:szCs w:val="22"/>
          </w:rPr>
          <w:tab/>
        </w:r>
        <w:r w:rsidRPr="00451E1C">
          <w:rPr>
            <w:rStyle w:val="Hyperlink"/>
            <w:noProof/>
          </w:rPr>
          <w:t>Giao diện tab danh sách tin tức</w:t>
        </w:r>
        <w:r>
          <w:rPr>
            <w:noProof/>
            <w:webHidden/>
          </w:rPr>
          <w:tab/>
        </w:r>
        <w:r>
          <w:rPr>
            <w:noProof/>
            <w:webHidden/>
          </w:rPr>
          <w:fldChar w:fldCharType="begin"/>
        </w:r>
        <w:r>
          <w:rPr>
            <w:noProof/>
            <w:webHidden/>
          </w:rPr>
          <w:instrText xml:space="preserve"> PAGEREF _Toc9538856 \h </w:instrText>
        </w:r>
        <w:r>
          <w:rPr>
            <w:noProof/>
            <w:webHidden/>
          </w:rPr>
        </w:r>
        <w:r>
          <w:rPr>
            <w:noProof/>
            <w:webHidden/>
          </w:rPr>
          <w:fldChar w:fldCharType="separate"/>
        </w:r>
        <w:r w:rsidR="0052687B">
          <w:rPr>
            <w:noProof/>
            <w:webHidden/>
          </w:rPr>
          <w:t>61</w:t>
        </w:r>
        <w:r>
          <w:rPr>
            <w:noProof/>
            <w:webHidden/>
          </w:rPr>
          <w:fldChar w:fldCharType="end"/>
        </w:r>
      </w:hyperlink>
    </w:p>
    <w:p w14:paraId="0D0743FD" w14:textId="4376B1BF"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57" w:history="1">
        <w:r w:rsidRPr="00451E1C">
          <w:rPr>
            <w:rStyle w:val="Hyperlink"/>
            <w:noProof/>
          </w:rPr>
          <w:t>3.3.5.</w:t>
        </w:r>
        <w:r>
          <w:rPr>
            <w:rFonts w:asciiTheme="minorHAnsi" w:eastAsiaTheme="minorEastAsia" w:hAnsiTheme="minorHAnsi" w:cstheme="minorBidi"/>
            <w:noProof/>
            <w:sz w:val="22"/>
            <w:szCs w:val="22"/>
          </w:rPr>
          <w:tab/>
        </w:r>
        <w:r w:rsidRPr="00451E1C">
          <w:rPr>
            <w:rStyle w:val="Hyperlink"/>
            <w:noProof/>
          </w:rPr>
          <w:t>Giao diện tab thông tin người dùng</w:t>
        </w:r>
        <w:r>
          <w:rPr>
            <w:noProof/>
            <w:webHidden/>
          </w:rPr>
          <w:tab/>
        </w:r>
        <w:r>
          <w:rPr>
            <w:noProof/>
            <w:webHidden/>
          </w:rPr>
          <w:fldChar w:fldCharType="begin"/>
        </w:r>
        <w:r>
          <w:rPr>
            <w:noProof/>
            <w:webHidden/>
          </w:rPr>
          <w:instrText xml:space="preserve"> PAGEREF _Toc9538857 \h </w:instrText>
        </w:r>
        <w:r>
          <w:rPr>
            <w:noProof/>
            <w:webHidden/>
          </w:rPr>
        </w:r>
        <w:r>
          <w:rPr>
            <w:noProof/>
            <w:webHidden/>
          </w:rPr>
          <w:fldChar w:fldCharType="separate"/>
        </w:r>
        <w:r w:rsidR="0052687B">
          <w:rPr>
            <w:noProof/>
            <w:webHidden/>
          </w:rPr>
          <w:t>62</w:t>
        </w:r>
        <w:r>
          <w:rPr>
            <w:noProof/>
            <w:webHidden/>
          </w:rPr>
          <w:fldChar w:fldCharType="end"/>
        </w:r>
      </w:hyperlink>
    </w:p>
    <w:p w14:paraId="6AC809D0" w14:textId="469ECBE7"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58" w:history="1">
        <w:r w:rsidRPr="00451E1C">
          <w:rPr>
            <w:rStyle w:val="Hyperlink"/>
            <w:noProof/>
          </w:rPr>
          <w:t>3.3.6.</w:t>
        </w:r>
        <w:r>
          <w:rPr>
            <w:rFonts w:asciiTheme="minorHAnsi" w:eastAsiaTheme="minorEastAsia" w:hAnsiTheme="minorHAnsi" w:cstheme="minorBidi"/>
            <w:noProof/>
            <w:sz w:val="22"/>
            <w:szCs w:val="22"/>
          </w:rPr>
          <w:tab/>
        </w:r>
        <w:r w:rsidRPr="00451E1C">
          <w:rPr>
            <w:rStyle w:val="Hyperlink"/>
            <w:noProof/>
          </w:rPr>
          <w:t>Giao diện tab danh sách hội thoại</w:t>
        </w:r>
        <w:r>
          <w:rPr>
            <w:noProof/>
            <w:webHidden/>
          </w:rPr>
          <w:tab/>
        </w:r>
        <w:r>
          <w:rPr>
            <w:noProof/>
            <w:webHidden/>
          </w:rPr>
          <w:fldChar w:fldCharType="begin"/>
        </w:r>
        <w:r>
          <w:rPr>
            <w:noProof/>
            <w:webHidden/>
          </w:rPr>
          <w:instrText xml:space="preserve"> PAGEREF _Toc9538858 \h </w:instrText>
        </w:r>
        <w:r>
          <w:rPr>
            <w:noProof/>
            <w:webHidden/>
          </w:rPr>
        </w:r>
        <w:r>
          <w:rPr>
            <w:noProof/>
            <w:webHidden/>
          </w:rPr>
          <w:fldChar w:fldCharType="separate"/>
        </w:r>
        <w:r w:rsidR="0052687B">
          <w:rPr>
            <w:noProof/>
            <w:webHidden/>
          </w:rPr>
          <w:t>62</w:t>
        </w:r>
        <w:r>
          <w:rPr>
            <w:noProof/>
            <w:webHidden/>
          </w:rPr>
          <w:fldChar w:fldCharType="end"/>
        </w:r>
      </w:hyperlink>
    </w:p>
    <w:p w14:paraId="172D66A7" w14:textId="2803A027"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59" w:history="1">
        <w:r w:rsidRPr="00451E1C">
          <w:rPr>
            <w:rStyle w:val="Hyperlink"/>
            <w:noProof/>
          </w:rPr>
          <w:t>3.3.7.</w:t>
        </w:r>
        <w:r>
          <w:rPr>
            <w:rFonts w:asciiTheme="minorHAnsi" w:eastAsiaTheme="minorEastAsia" w:hAnsiTheme="minorHAnsi" w:cstheme="minorBidi"/>
            <w:noProof/>
            <w:sz w:val="22"/>
            <w:szCs w:val="22"/>
          </w:rPr>
          <w:tab/>
        </w:r>
        <w:r w:rsidRPr="00451E1C">
          <w:rPr>
            <w:rStyle w:val="Hyperlink"/>
            <w:noProof/>
          </w:rPr>
          <w:t>Giao diện tab liên hệ</w:t>
        </w:r>
        <w:r>
          <w:rPr>
            <w:noProof/>
            <w:webHidden/>
          </w:rPr>
          <w:tab/>
        </w:r>
        <w:r>
          <w:rPr>
            <w:noProof/>
            <w:webHidden/>
          </w:rPr>
          <w:fldChar w:fldCharType="begin"/>
        </w:r>
        <w:r>
          <w:rPr>
            <w:noProof/>
            <w:webHidden/>
          </w:rPr>
          <w:instrText xml:space="preserve"> PAGEREF _Toc9538859 \h </w:instrText>
        </w:r>
        <w:r>
          <w:rPr>
            <w:noProof/>
            <w:webHidden/>
          </w:rPr>
        </w:r>
        <w:r>
          <w:rPr>
            <w:noProof/>
            <w:webHidden/>
          </w:rPr>
          <w:fldChar w:fldCharType="separate"/>
        </w:r>
        <w:r w:rsidR="0052687B">
          <w:rPr>
            <w:noProof/>
            <w:webHidden/>
          </w:rPr>
          <w:t>63</w:t>
        </w:r>
        <w:r>
          <w:rPr>
            <w:noProof/>
            <w:webHidden/>
          </w:rPr>
          <w:fldChar w:fldCharType="end"/>
        </w:r>
      </w:hyperlink>
    </w:p>
    <w:p w14:paraId="43C7D256" w14:textId="2EB82E59"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60" w:history="1">
        <w:r w:rsidRPr="00451E1C">
          <w:rPr>
            <w:rStyle w:val="Hyperlink"/>
            <w:noProof/>
          </w:rPr>
          <w:t>3.3.8.</w:t>
        </w:r>
        <w:r>
          <w:rPr>
            <w:rFonts w:asciiTheme="minorHAnsi" w:eastAsiaTheme="minorEastAsia" w:hAnsiTheme="minorHAnsi" w:cstheme="minorBidi"/>
            <w:noProof/>
            <w:sz w:val="22"/>
            <w:szCs w:val="22"/>
          </w:rPr>
          <w:tab/>
        </w:r>
        <w:r w:rsidRPr="00451E1C">
          <w:rPr>
            <w:rStyle w:val="Hyperlink"/>
            <w:noProof/>
          </w:rPr>
          <w:t>Giao diện tab bản đồ tour</w:t>
        </w:r>
        <w:r>
          <w:rPr>
            <w:noProof/>
            <w:webHidden/>
          </w:rPr>
          <w:tab/>
        </w:r>
        <w:r>
          <w:rPr>
            <w:noProof/>
            <w:webHidden/>
          </w:rPr>
          <w:fldChar w:fldCharType="begin"/>
        </w:r>
        <w:r>
          <w:rPr>
            <w:noProof/>
            <w:webHidden/>
          </w:rPr>
          <w:instrText xml:space="preserve"> PAGEREF _Toc9538860 \h </w:instrText>
        </w:r>
        <w:r>
          <w:rPr>
            <w:noProof/>
            <w:webHidden/>
          </w:rPr>
        </w:r>
        <w:r>
          <w:rPr>
            <w:noProof/>
            <w:webHidden/>
          </w:rPr>
          <w:fldChar w:fldCharType="separate"/>
        </w:r>
        <w:r w:rsidR="0052687B">
          <w:rPr>
            <w:noProof/>
            <w:webHidden/>
          </w:rPr>
          <w:t>63</w:t>
        </w:r>
        <w:r>
          <w:rPr>
            <w:noProof/>
            <w:webHidden/>
          </w:rPr>
          <w:fldChar w:fldCharType="end"/>
        </w:r>
      </w:hyperlink>
    </w:p>
    <w:p w14:paraId="63DCF386" w14:textId="50E17C50"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61" w:history="1">
        <w:r w:rsidRPr="00451E1C">
          <w:rPr>
            <w:rStyle w:val="Hyperlink"/>
            <w:noProof/>
          </w:rPr>
          <w:t>3.3.9.</w:t>
        </w:r>
        <w:r>
          <w:rPr>
            <w:rFonts w:asciiTheme="minorHAnsi" w:eastAsiaTheme="minorEastAsia" w:hAnsiTheme="minorHAnsi" w:cstheme="minorBidi"/>
            <w:noProof/>
            <w:sz w:val="22"/>
            <w:szCs w:val="22"/>
          </w:rPr>
          <w:tab/>
        </w:r>
        <w:r w:rsidRPr="00451E1C">
          <w:rPr>
            <w:rStyle w:val="Hyperlink"/>
            <w:noProof/>
          </w:rPr>
          <w:t>Giao diện tab thông tin tour</w:t>
        </w:r>
        <w:r>
          <w:rPr>
            <w:noProof/>
            <w:webHidden/>
          </w:rPr>
          <w:tab/>
        </w:r>
        <w:r>
          <w:rPr>
            <w:noProof/>
            <w:webHidden/>
          </w:rPr>
          <w:fldChar w:fldCharType="begin"/>
        </w:r>
        <w:r>
          <w:rPr>
            <w:noProof/>
            <w:webHidden/>
          </w:rPr>
          <w:instrText xml:space="preserve"> PAGEREF _Toc9538861 \h </w:instrText>
        </w:r>
        <w:r>
          <w:rPr>
            <w:noProof/>
            <w:webHidden/>
          </w:rPr>
        </w:r>
        <w:r>
          <w:rPr>
            <w:noProof/>
            <w:webHidden/>
          </w:rPr>
          <w:fldChar w:fldCharType="separate"/>
        </w:r>
        <w:r w:rsidR="0052687B">
          <w:rPr>
            <w:noProof/>
            <w:webHidden/>
          </w:rPr>
          <w:t>64</w:t>
        </w:r>
        <w:r>
          <w:rPr>
            <w:noProof/>
            <w:webHidden/>
          </w:rPr>
          <w:fldChar w:fldCharType="end"/>
        </w:r>
      </w:hyperlink>
    </w:p>
    <w:p w14:paraId="2E77440E" w14:textId="1FC092E7" w:rsidR="003F38FD" w:rsidRDefault="003F38FD">
      <w:pPr>
        <w:pStyle w:val="TOC3"/>
        <w:tabs>
          <w:tab w:val="left" w:pos="1540"/>
          <w:tab w:val="right" w:leader="dot" w:pos="8772"/>
        </w:tabs>
        <w:rPr>
          <w:rFonts w:asciiTheme="minorHAnsi" w:eastAsiaTheme="minorEastAsia" w:hAnsiTheme="minorHAnsi" w:cstheme="minorBidi"/>
          <w:noProof/>
          <w:sz w:val="22"/>
          <w:szCs w:val="22"/>
        </w:rPr>
      </w:pPr>
      <w:hyperlink w:anchor="_Toc9538862" w:history="1">
        <w:r w:rsidRPr="00451E1C">
          <w:rPr>
            <w:rStyle w:val="Hyperlink"/>
            <w:noProof/>
          </w:rPr>
          <w:t>3.3.10.</w:t>
        </w:r>
        <w:r>
          <w:rPr>
            <w:rFonts w:asciiTheme="minorHAnsi" w:eastAsiaTheme="minorEastAsia" w:hAnsiTheme="minorHAnsi" w:cstheme="minorBidi"/>
            <w:noProof/>
            <w:sz w:val="22"/>
            <w:szCs w:val="22"/>
          </w:rPr>
          <w:tab/>
        </w:r>
        <w:r w:rsidRPr="00451E1C">
          <w:rPr>
            <w:rStyle w:val="Hyperlink"/>
            <w:noProof/>
          </w:rPr>
          <w:t>Giao diện tab hình ảnh minh hoạ tour</w:t>
        </w:r>
        <w:r>
          <w:rPr>
            <w:noProof/>
            <w:webHidden/>
          </w:rPr>
          <w:tab/>
        </w:r>
        <w:r>
          <w:rPr>
            <w:noProof/>
            <w:webHidden/>
          </w:rPr>
          <w:fldChar w:fldCharType="begin"/>
        </w:r>
        <w:r>
          <w:rPr>
            <w:noProof/>
            <w:webHidden/>
          </w:rPr>
          <w:instrText xml:space="preserve"> PAGEREF _Toc9538862 \h </w:instrText>
        </w:r>
        <w:r>
          <w:rPr>
            <w:noProof/>
            <w:webHidden/>
          </w:rPr>
        </w:r>
        <w:r>
          <w:rPr>
            <w:noProof/>
            <w:webHidden/>
          </w:rPr>
          <w:fldChar w:fldCharType="separate"/>
        </w:r>
        <w:r w:rsidR="0052687B">
          <w:rPr>
            <w:noProof/>
            <w:webHidden/>
          </w:rPr>
          <w:t>65</w:t>
        </w:r>
        <w:r>
          <w:rPr>
            <w:noProof/>
            <w:webHidden/>
          </w:rPr>
          <w:fldChar w:fldCharType="end"/>
        </w:r>
      </w:hyperlink>
    </w:p>
    <w:bookmarkStart w:id="6" w:name="_GoBack"/>
    <w:p w14:paraId="307AA7E6" w14:textId="0D7C5342" w:rsidR="003F38FD" w:rsidRDefault="003F38FD">
      <w:pPr>
        <w:pStyle w:val="TOC3"/>
        <w:tabs>
          <w:tab w:val="left" w:pos="1540"/>
          <w:tab w:val="right" w:leader="dot" w:pos="8772"/>
        </w:tabs>
        <w:rPr>
          <w:rFonts w:asciiTheme="minorHAnsi" w:eastAsiaTheme="minorEastAsia" w:hAnsiTheme="minorHAnsi" w:cstheme="minorBidi"/>
          <w:noProof/>
          <w:sz w:val="22"/>
          <w:szCs w:val="22"/>
        </w:rPr>
      </w:pPr>
      <w:r w:rsidRPr="00451E1C">
        <w:rPr>
          <w:rStyle w:val="Hyperlink"/>
          <w:noProof/>
        </w:rPr>
        <w:fldChar w:fldCharType="begin"/>
      </w:r>
      <w:r w:rsidRPr="00451E1C">
        <w:rPr>
          <w:rStyle w:val="Hyperlink"/>
          <w:noProof/>
        </w:rPr>
        <w:instrText xml:space="preserve"> </w:instrText>
      </w:r>
      <w:r>
        <w:rPr>
          <w:noProof/>
        </w:rPr>
        <w:instrText>HYPERLINK \l "_Toc9538863"</w:instrText>
      </w:r>
      <w:r w:rsidRPr="00451E1C">
        <w:rPr>
          <w:rStyle w:val="Hyperlink"/>
          <w:noProof/>
        </w:rPr>
        <w:instrText xml:space="preserve"> </w:instrText>
      </w:r>
      <w:r w:rsidRPr="00451E1C">
        <w:rPr>
          <w:rStyle w:val="Hyperlink"/>
          <w:noProof/>
        </w:rPr>
      </w:r>
      <w:r w:rsidRPr="00451E1C">
        <w:rPr>
          <w:rStyle w:val="Hyperlink"/>
          <w:noProof/>
        </w:rPr>
        <w:fldChar w:fldCharType="separate"/>
      </w:r>
      <w:r w:rsidRPr="00451E1C">
        <w:rPr>
          <w:rStyle w:val="Hyperlink"/>
          <w:noProof/>
        </w:rPr>
        <w:t>3.3.11.</w:t>
      </w:r>
      <w:r>
        <w:rPr>
          <w:rFonts w:asciiTheme="minorHAnsi" w:eastAsiaTheme="minorEastAsia" w:hAnsiTheme="minorHAnsi" w:cstheme="minorBidi"/>
          <w:noProof/>
          <w:sz w:val="22"/>
          <w:szCs w:val="22"/>
        </w:rPr>
        <w:tab/>
      </w:r>
      <w:r w:rsidRPr="00451E1C">
        <w:rPr>
          <w:rStyle w:val="Hyperlink"/>
          <w:noProof/>
        </w:rPr>
        <w:t>Giao diện thông tin chặng</w:t>
      </w:r>
      <w:r>
        <w:rPr>
          <w:noProof/>
          <w:webHidden/>
        </w:rPr>
        <w:tab/>
      </w:r>
      <w:r>
        <w:rPr>
          <w:noProof/>
          <w:webHidden/>
        </w:rPr>
        <w:fldChar w:fldCharType="begin"/>
      </w:r>
      <w:r>
        <w:rPr>
          <w:noProof/>
          <w:webHidden/>
        </w:rPr>
        <w:instrText xml:space="preserve"> PAGEREF _Toc9538863 \h </w:instrText>
      </w:r>
      <w:r>
        <w:rPr>
          <w:noProof/>
          <w:webHidden/>
        </w:rPr>
      </w:r>
      <w:r>
        <w:rPr>
          <w:noProof/>
          <w:webHidden/>
        </w:rPr>
        <w:fldChar w:fldCharType="separate"/>
      </w:r>
      <w:r w:rsidR="0052687B">
        <w:rPr>
          <w:noProof/>
          <w:webHidden/>
        </w:rPr>
        <w:t>65</w:t>
      </w:r>
      <w:r>
        <w:rPr>
          <w:noProof/>
          <w:webHidden/>
        </w:rPr>
        <w:fldChar w:fldCharType="end"/>
      </w:r>
      <w:r w:rsidRPr="00451E1C">
        <w:rPr>
          <w:rStyle w:val="Hyperlink"/>
          <w:noProof/>
        </w:rPr>
        <w:fldChar w:fldCharType="end"/>
      </w:r>
    </w:p>
    <w:bookmarkEnd w:id="6"/>
    <w:p w14:paraId="6C880216" w14:textId="19C97801" w:rsidR="003F38FD" w:rsidRDefault="003F38FD">
      <w:pPr>
        <w:pStyle w:val="TOC3"/>
        <w:tabs>
          <w:tab w:val="left" w:pos="1540"/>
          <w:tab w:val="right" w:leader="dot" w:pos="8772"/>
        </w:tabs>
        <w:rPr>
          <w:rFonts w:asciiTheme="minorHAnsi" w:eastAsiaTheme="minorEastAsia" w:hAnsiTheme="minorHAnsi" w:cstheme="minorBidi"/>
          <w:noProof/>
          <w:sz w:val="22"/>
          <w:szCs w:val="22"/>
        </w:rPr>
      </w:pPr>
      <w:r w:rsidRPr="00451E1C">
        <w:rPr>
          <w:rStyle w:val="Hyperlink"/>
          <w:noProof/>
        </w:rPr>
        <w:fldChar w:fldCharType="begin"/>
      </w:r>
      <w:r w:rsidRPr="00451E1C">
        <w:rPr>
          <w:rStyle w:val="Hyperlink"/>
          <w:noProof/>
        </w:rPr>
        <w:instrText xml:space="preserve"> </w:instrText>
      </w:r>
      <w:r>
        <w:rPr>
          <w:noProof/>
        </w:rPr>
        <w:instrText>HYPERLINK \l "_Toc9538864"</w:instrText>
      </w:r>
      <w:r w:rsidRPr="00451E1C">
        <w:rPr>
          <w:rStyle w:val="Hyperlink"/>
          <w:noProof/>
        </w:rPr>
        <w:instrText xml:space="preserve"> </w:instrText>
      </w:r>
      <w:r w:rsidRPr="00451E1C">
        <w:rPr>
          <w:rStyle w:val="Hyperlink"/>
          <w:noProof/>
        </w:rPr>
      </w:r>
      <w:r w:rsidRPr="00451E1C">
        <w:rPr>
          <w:rStyle w:val="Hyperlink"/>
          <w:noProof/>
        </w:rPr>
        <w:fldChar w:fldCharType="separate"/>
      </w:r>
      <w:r w:rsidRPr="00451E1C">
        <w:rPr>
          <w:rStyle w:val="Hyperlink"/>
          <w:noProof/>
        </w:rPr>
        <w:t>3.3.12.</w:t>
      </w:r>
      <w:r>
        <w:rPr>
          <w:rFonts w:asciiTheme="minorHAnsi" w:eastAsiaTheme="minorEastAsia" w:hAnsiTheme="minorHAnsi" w:cstheme="minorBidi"/>
          <w:noProof/>
          <w:sz w:val="22"/>
          <w:szCs w:val="22"/>
        </w:rPr>
        <w:tab/>
      </w:r>
      <w:r w:rsidRPr="00451E1C">
        <w:rPr>
          <w:rStyle w:val="Hyperlink"/>
          <w:noProof/>
        </w:rPr>
        <w:t>Giao diện nhắn tin</w:t>
      </w:r>
      <w:r>
        <w:rPr>
          <w:noProof/>
          <w:webHidden/>
        </w:rPr>
        <w:tab/>
      </w:r>
      <w:r>
        <w:rPr>
          <w:noProof/>
          <w:webHidden/>
        </w:rPr>
        <w:fldChar w:fldCharType="begin"/>
      </w:r>
      <w:r>
        <w:rPr>
          <w:noProof/>
          <w:webHidden/>
        </w:rPr>
        <w:instrText xml:space="preserve"> PAGEREF _Toc9538864 \h </w:instrText>
      </w:r>
      <w:r>
        <w:rPr>
          <w:noProof/>
          <w:webHidden/>
        </w:rPr>
      </w:r>
      <w:r>
        <w:rPr>
          <w:noProof/>
          <w:webHidden/>
        </w:rPr>
        <w:fldChar w:fldCharType="separate"/>
      </w:r>
      <w:r w:rsidR="0052687B">
        <w:rPr>
          <w:noProof/>
          <w:webHidden/>
        </w:rPr>
        <w:t>66</w:t>
      </w:r>
      <w:r>
        <w:rPr>
          <w:noProof/>
          <w:webHidden/>
        </w:rPr>
        <w:fldChar w:fldCharType="end"/>
      </w:r>
      <w:r w:rsidRPr="00451E1C">
        <w:rPr>
          <w:rStyle w:val="Hyperlink"/>
          <w:noProof/>
        </w:rPr>
        <w:fldChar w:fldCharType="end"/>
      </w:r>
    </w:p>
    <w:p w14:paraId="38C4F689" w14:textId="5E9DF6B4"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65" w:history="1">
        <w:r w:rsidRPr="00451E1C">
          <w:rPr>
            <w:rStyle w:val="Hyperlink"/>
            <w:noProof/>
          </w:rPr>
          <w:t>3.4.</w:t>
        </w:r>
        <w:r>
          <w:rPr>
            <w:rFonts w:asciiTheme="minorHAnsi" w:eastAsiaTheme="minorEastAsia" w:hAnsiTheme="minorHAnsi" w:cstheme="minorBidi"/>
            <w:noProof/>
            <w:sz w:val="22"/>
            <w:szCs w:val="22"/>
          </w:rPr>
          <w:tab/>
        </w:r>
        <w:r w:rsidRPr="00451E1C">
          <w:rPr>
            <w:rStyle w:val="Hyperlink"/>
            <w:noProof/>
          </w:rPr>
          <w:t>Hướng dẫn cài đặt cụ thể</w:t>
        </w:r>
        <w:r>
          <w:rPr>
            <w:noProof/>
            <w:webHidden/>
          </w:rPr>
          <w:tab/>
        </w:r>
        <w:r>
          <w:rPr>
            <w:noProof/>
            <w:webHidden/>
          </w:rPr>
          <w:fldChar w:fldCharType="begin"/>
        </w:r>
        <w:r>
          <w:rPr>
            <w:noProof/>
            <w:webHidden/>
          </w:rPr>
          <w:instrText xml:space="preserve"> PAGEREF _Toc9538865 \h </w:instrText>
        </w:r>
        <w:r>
          <w:rPr>
            <w:noProof/>
            <w:webHidden/>
          </w:rPr>
        </w:r>
        <w:r>
          <w:rPr>
            <w:noProof/>
            <w:webHidden/>
          </w:rPr>
          <w:fldChar w:fldCharType="separate"/>
        </w:r>
        <w:r w:rsidR="0052687B">
          <w:rPr>
            <w:noProof/>
            <w:webHidden/>
          </w:rPr>
          <w:t>66</w:t>
        </w:r>
        <w:r>
          <w:rPr>
            <w:noProof/>
            <w:webHidden/>
          </w:rPr>
          <w:fldChar w:fldCharType="end"/>
        </w:r>
      </w:hyperlink>
    </w:p>
    <w:p w14:paraId="7732B903" w14:textId="56831F16"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66" w:history="1">
        <w:r w:rsidRPr="00451E1C">
          <w:rPr>
            <w:rStyle w:val="Hyperlink"/>
            <w:noProof/>
          </w:rPr>
          <w:t>3.4.1.</w:t>
        </w:r>
        <w:r>
          <w:rPr>
            <w:rFonts w:asciiTheme="minorHAnsi" w:eastAsiaTheme="minorEastAsia" w:hAnsiTheme="minorHAnsi" w:cstheme="minorBidi"/>
            <w:noProof/>
            <w:sz w:val="22"/>
            <w:szCs w:val="22"/>
          </w:rPr>
          <w:tab/>
        </w:r>
        <w:r w:rsidRPr="00451E1C">
          <w:rPr>
            <w:rStyle w:val="Hyperlink"/>
            <w:noProof/>
          </w:rPr>
          <w:t>Cài đặt hệ quản trị cơ sở dữ liệu Microsoft Sql Server</w:t>
        </w:r>
        <w:r>
          <w:rPr>
            <w:noProof/>
            <w:webHidden/>
          </w:rPr>
          <w:tab/>
        </w:r>
        <w:r>
          <w:rPr>
            <w:noProof/>
            <w:webHidden/>
          </w:rPr>
          <w:fldChar w:fldCharType="begin"/>
        </w:r>
        <w:r>
          <w:rPr>
            <w:noProof/>
            <w:webHidden/>
          </w:rPr>
          <w:instrText xml:space="preserve"> PAGEREF _Toc9538866 \h </w:instrText>
        </w:r>
        <w:r>
          <w:rPr>
            <w:noProof/>
            <w:webHidden/>
          </w:rPr>
        </w:r>
        <w:r>
          <w:rPr>
            <w:noProof/>
            <w:webHidden/>
          </w:rPr>
          <w:fldChar w:fldCharType="separate"/>
        </w:r>
        <w:r w:rsidR="0052687B">
          <w:rPr>
            <w:noProof/>
            <w:webHidden/>
          </w:rPr>
          <w:t>66</w:t>
        </w:r>
        <w:r>
          <w:rPr>
            <w:noProof/>
            <w:webHidden/>
          </w:rPr>
          <w:fldChar w:fldCharType="end"/>
        </w:r>
      </w:hyperlink>
    </w:p>
    <w:p w14:paraId="6FF0A0B9" w14:textId="309B0DD9"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67" w:history="1">
        <w:r w:rsidRPr="00451E1C">
          <w:rPr>
            <w:rStyle w:val="Hyperlink"/>
            <w:noProof/>
          </w:rPr>
          <w:t>3.4.2.</w:t>
        </w:r>
        <w:r>
          <w:rPr>
            <w:rFonts w:asciiTheme="minorHAnsi" w:eastAsiaTheme="minorEastAsia" w:hAnsiTheme="minorHAnsi" w:cstheme="minorBidi"/>
            <w:noProof/>
            <w:sz w:val="22"/>
            <w:szCs w:val="22"/>
          </w:rPr>
          <w:tab/>
        </w:r>
        <w:r w:rsidRPr="00451E1C">
          <w:rPr>
            <w:rStyle w:val="Hyperlink"/>
            <w:noProof/>
          </w:rPr>
          <w:t>Cấu hình cổng cho Microsoft Sql Server</w:t>
        </w:r>
        <w:r>
          <w:rPr>
            <w:noProof/>
            <w:webHidden/>
          </w:rPr>
          <w:tab/>
        </w:r>
        <w:r>
          <w:rPr>
            <w:noProof/>
            <w:webHidden/>
          </w:rPr>
          <w:fldChar w:fldCharType="begin"/>
        </w:r>
        <w:r>
          <w:rPr>
            <w:noProof/>
            <w:webHidden/>
          </w:rPr>
          <w:instrText xml:space="preserve"> PAGEREF _Toc9538867 \h </w:instrText>
        </w:r>
        <w:r>
          <w:rPr>
            <w:noProof/>
            <w:webHidden/>
          </w:rPr>
        </w:r>
        <w:r>
          <w:rPr>
            <w:noProof/>
            <w:webHidden/>
          </w:rPr>
          <w:fldChar w:fldCharType="separate"/>
        </w:r>
        <w:r w:rsidR="0052687B">
          <w:rPr>
            <w:noProof/>
            <w:webHidden/>
          </w:rPr>
          <w:t>68</w:t>
        </w:r>
        <w:r>
          <w:rPr>
            <w:noProof/>
            <w:webHidden/>
          </w:rPr>
          <w:fldChar w:fldCharType="end"/>
        </w:r>
      </w:hyperlink>
    </w:p>
    <w:p w14:paraId="7D52C420" w14:textId="07E121B8"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68" w:history="1">
        <w:r w:rsidRPr="00451E1C">
          <w:rPr>
            <w:rStyle w:val="Hyperlink"/>
            <w:noProof/>
          </w:rPr>
          <w:t>3.4.3.</w:t>
        </w:r>
        <w:r>
          <w:rPr>
            <w:rFonts w:asciiTheme="minorHAnsi" w:eastAsiaTheme="minorEastAsia" w:hAnsiTheme="minorHAnsi" w:cstheme="minorBidi"/>
            <w:noProof/>
            <w:sz w:val="22"/>
            <w:szCs w:val="22"/>
          </w:rPr>
          <w:tab/>
        </w:r>
        <w:r w:rsidRPr="00451E1C">
          <w:rPr>
            <w:rStyle w:val="Hyperlink"/>
            <w:noProof/>
          </w:rPr>
          <w:t>Khởi tạo cơ sở dữ liệu</w:t>
        </w:r>
        <w:r>
          <w:rPr>
            <w:noProof/>
            <w:webHidden/>
          </w:rPr>
          <w:tab/>
        </w:r>
        <w:r>
          <w:rPr>
            <w:noProof/>
            <w:webHidden/>
          </w:rPr>
          <w:fldChar w:fldCharType="begin"/>
        </w:r>
        <w:r>
          <w:rPr>
            <w:noProof/>
            <w:webHidden/>
          </w:rPr>
          <w:instrText xml:space="preserve"> PAGEREF _Toc9538868 \h </w:instrText>
        </w:r>
        <w:r>
          <w:rPr>
            <w:noProof/>
            <w:webHidden/>
          </w:rPr>
        </w:r>
        <w:r>
          <w:rPr>
            <w:noProof/>
            <w:webHidden/>
          </w:rPr>
          <w:fldChar w:fldCharType="separate"/>
        </w:r>
        <w:r w:rsidR="0052687B">
          <w:rPr>
            <w:noProof/>
            <w:webHidden/>
          </w:rPr>
          <w:t>70</w:t>
        </w:r>
        <w:r>
          <w:rPr>
            <w:noProof/>
            <w:webHidden/>
          </w:rPr>
          <w:fldChar w:fldCharType="end"/>
        </w:r>
      </w:hyperlink>
    </w:p>
    <w:p w14:paraId="6B3B079E" w14:textId="754A48F6"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69" w:history="1">
        <w:r w:rsidRPr="00451E1C">
          <w:rPr>
            <w:rStyle w:val="Hyperlink"/>
            <w:noProof/>
          </w:rPr>
          <w:t>3.4.4.</w:t>
        </w:r>
        <w:r>
          <w:rPr>
            <w:rFonts w:asciiTheme="minorHAnsi" w:eastAsiaTheme="minorEastAsia" w:hAnsiTheme="minorHAnsi" w:cstheme="minorBidi"/>
            <w:noProof/>
            <w:sz w:val="22"/>
            <w:szCs w:val="22"/>
          </w:rPr>
          <w:tab/>
        </w:r>
        <w:r w:rsidRPr="00451E1C">
          <w:rPr>
            <w:rStyle w:val="Hyperlink"/>
            <w:noProof/>
          </w:rPr>
          <w:t>Cài đặt Node.js</w:t>
        </w:r>
        <w:r>
          <w:rPr>
            <w:noProof/>
            <w:webHidden/>
          </w:rPr>
          <w:tab/>
        </w:r>
        <w:r>
          <w:rPr>
            <w:noProof/>
            <w:webHidden/>
          </w:rPr>
          <w:fldChar w:fldCharType="begin"/>
        </w:r>
        <w:r>
          <w:rPr>
            <w:noProof/>
            <w:webHidden/>
          </w:rPr>
          <w:instrText xml:space="preserve"> PAGEREF _Toc9538869 \h </w:instrText>
        </w:r>
        <w:r>
          <w:rPr>
            <w:noProof/>
            <w:webHidden/>
          </w:rPr>
        </w:r>
        <w:r>
          <w:rPr>
            <w:noProof/>
            <w:webHidden/>
          </w:rPr>
          <w:fldChar w:fldCharType="separate"/>
        </w:r>
        <w:r w:rsidR="0052687B">
          <w:rPr>
            <w:noProof/>
            <w:webHidden/>
          </w:rPr>
          <w:t>72</w:t>
        </w:r>
        <w:r>
          <w:rPr>
            <w:noProof/>
            <w:webHidden/>
          </w:rPr>
          <w:fldChar w:fldCharType="end"/>
        </w:r>
      </w:hyperlink>
    </w:p>
    <w:p w14:paraId="52A02C50" w14:textId="07B11900"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70" w:history="1">
        <w:r w:rsidRPr="00451E1C">
          <w:rPr>
            <w:rStyle w:val="Hyperlink"/>
            <w:noProof/>
          </w:rPr>
          <w:t>3.4.5.</w:t>
        </w:r>
        <w:r>
          <w:rPr>
            <w:rFonts w:asciiTheme="minorHAnsi" w:eastAsiaTheme="minorEastAsia" w:hAnsiTheme="minorHAnsi" w:cstheme="minorBidi"/>
            <w:noProof/>
            <w:sz w:val="22"/>
            <w:szCs w:val="22"/>
          </w:rPr>
          <w:tab/>
        </w:r>
        <w:r w:rsidRPr="00451E1C">
          <w:rPr>
            <w:rStyle w:val="Hyperlink"/>
            <w:noProof/>
          </w:rPr>
          <w:t>Cài đặt ứng dụng phía server</w:t>
        </w:r>
        <w:r>
          <w:rPr>
            <w:noProof/>
            <w:webHidden/>
          </w:rPr>
          <w:tab/>
        </w:r>
        <w:r>
          <w:rPr>
            <w:noProof/>
            <w:webHidden/>
          </w:rPr>
          <w:fldChar w:fldCharType="begin"/>
        </w:r>
        <w:r>
          <w:rPr>
            <w:noProof/>
            <w:webHidden/>
          </w:rPr>
          <w:instrText xml:space="preserve"> PAGEREF _Toc9538870 \h </w:instrText>
        </w:r>
        <w:r>
          <w:rPr>
            <w:noProof/>
            <w:webHidden/>
          </w:rPr>
        </w:r>
        <w:r>
          <w:rPr>
            <w:noProof/>
            <w:webHidden/>
          </w:rPr>
          <w:fldChar w:fldCharType="separate"/>
        </w:r>
        <w:r w:rsidR="0052687B">
          <w:rPr>
            <w:noProof/>
            <w:webHidden/>
          </w:rPr>
          <w:t>74</w:t>
        </w:r>
        <w:r>
          <w:rPr>
            <w:noProof/>
            <w:webHidden/>
          </w:rPr>
          <w:fldChar w:fldCharType="end"/>
        </w:r>
      </w:hyperlink>
    </w:p>
    <w:p w14:paraId="65D0D2E6" w14:textId="40967017" w:rsidR="003F38FD" w:rsidRDefault="003F38FD">
      <w:pPr>
        <w:pStyle w:val="TOC3"/>
        <w:tabs>
          <w:tab w:val="left" w:pos="1320"/>
          <w:tab w:val="right" w:leader="dot" w:pos="8772"/>
        </w:tabs>
        <w:rPr>
          <w:rFonts w:asciiTheme="minorHAnsi" w:eastAsiaTheme="minorEastAsia" w:hAnsiTheme="minorHAnsi" w:cstheme="minorBidi"/>
          <w:noProof/>
          <w:sz w:val="22"/>
          <w:szCs w:val="22"/>
        </w:rPr>
      </w:pPr>
      <w:hyperlink w:anchor="_Toc9538871" w:history="1">
        <w:r w:rsidRPr="00451E1C">
          <w:rPr>
            <w:rStyle w:val="Hyperlink"/>
            <w:noProof/>
          </w:rPr>
          <w:t>3.4.6.</w:t>
        </w:r>
        <w:r>
          <w:rPr>
            <w:rFonts w:asciiTheme="minorHAnsi" w:eastAsiaTheme="minorEastAsia" w:hAnsiTheme="minorHAnsi" w:cstheme="minorBidi"/>
            <w:noProof/>
            <w:sz w:val="22"/>
            <w:szCs w:val="22"/>
          </w:rPr>
          <w:tab/>
        </w:r>
        <w:r w:rsidRPr="00451E1C">
          <w:rPr>
            <w:rStyle w:val="Hyperlink"/>
            <w:noProof/>
          </w:rPr>
          <w:t>Cài đặt ứng dụng phía client</w:t>
        </w:r>
        <w:r>
          <w:rPr>
            <w:noProof/>
            <w:webHidden/>
          </w:rPr>
          <w:tab/>
        </w:r>
        <w:r>
          <w:rPr>
            <w:noProof/>
            <w:webHidden/>
          </w:rPr>
          <w:fldChar w:fldCharType="begin"/>
        </w:r>
        <w:r>
          <w:rPr>
            <w:noProof/>
            <w:webHidden/>
          </w:rPr>
          <w:instrText xml:space="preserve"> PAGEREF _Toc9538871 \h </w:instrText>
        </w:r>
        <w:r>
          <w:rPr>
            <w:noProof/>
            <w:webHidden/>
          </w:rPr>
        </w:r>
        <w:r>
          <w:rPr>
            <w:noProof/>
            <w:webHidden/>
          </w:rPr>
          <w:fldChar w:fldCharType="separate"/>
        </w:r>
        <w:r w:rsidR="0052687B">
          <w:rPr>
            <w:noProof/>
            <w:webHidden/>
          </w:rPr>
          <w:t>75</w:t>
        </w:r>
        <w:r>
          <w:rPr>
            <w:noProof/>
            <w:webHidden/>
          </w:rPr>
          <w:fldChar w:fldCharType="end"/>
        </w:r>
      </w:hyperlink>
    </w:p>
    <w:p w14:paraId="1737B998" w14:textId="30584FE2" w:rsidR="003F38FD" w:rsidRDefault="003F38FD">
      <w:pPr>
        <w:pStyle w:val="TOC1"/>
        <w:rPr>
          <w:rFonts w:asciiTheme="minorHAnsi" w:eastAsiaTheme="minorEastAsia" w:hAnsiTheme="minorHAnsi" w:cstheme="minorBidi"/>
          <w:b w:val="0"/>
          <w:sz w:val="22"/>
          <w:szCs w:val="22"/>
        </w:rPr>
      </w:pPr>
      <w:hyperlink w:anchor="_Toc9538872" w:history="1">
        <w:r w:rsidRPr="00451E1C">
          <w:rPr>
            <w:rStyle w:val="Hyperlink"/>
          </w:rPr>
          <w:t>PHẦN IV: TỔNG KẾT VÀ ĐÁNH GIÁ</w:t>
        </w:r>
        <w:r>
          <w:rPr>
            <w:webHidden/>
          </w:rPr>
          <w:tab/>
        </w:r>
        <w:r>
          <w:rPr>
            <w:webHidden/>
          </w:rPr>
          <w:fldChar w:fldCharType="begin"/>
        </w:r>
        <w:r>
          <w:rPr>
            <w:webHidden/>
          </w:rPr>
          <w:instrText xml:space="preserve"> PAGEREF _Toc9538872 \h </w:instrText>
        </w:r>
        <w:r>
          <w:rPr>
            <w:webHidden/>
          </w:rPr>
        </w:r>
        <w:r>
          <w:rPr>
            <w:webHidden/>
          </w:rPr>
          <w:fldChar w:fldCharType="separate"/>
        </w:r>
        <w:r w:rsidR="0052687B">
          <w:rPr>
            <w:webHidden/>
          </w:rPr>
          <w:t>85</w:t>
        </w:r>
        <w:r>
          <w:rPr>
            <w:webHidden/>
          </w:rPr>
          <w:fldChar w:fldCharType="end"/>
        </w:r>
      </w:hyperlink>
    </w:p>
    <w:p w14:paraId="4FD7AF3F" w14:textId="00E8A927"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74" w:history="1">
        <w:r w:rsidRPr="00451E1C">
          <w:rPr>
            <w:rStyle w:val="Hyperlink"/>
            <w:noProof/>
          </w:rPr>
          <w:t>4.1.</w:t>
        </w:r>
        <w:r>
          <w:rPr>
            <w:rFonts w:asciiTheme="minorHAnsi" w:eastAsiaTheme="minorEastAsia" w:hAnsiTheme="minorHAnsi" w:cstheme="minorBidi"/>
            <w:noProof/>
            <w:sz w:val="22"/>
            <w:szCs w:val="22"/>
          </w:rPr>
          <w:tab/>
        </w:r>
        <w:r w:rsidRPr="00451E1C">
          <w:rPr>
            <w:rStyle w:val="Hyperlink"/>
            <w:noProof/>
          </w:rPr>
          <w:t>Kết quả đạt được</w:t>
        </w:r>
        <w:r>
          <w:rPr>
            <w:noProof/>
            <w:webHidden/>
          </w:rPr>
          <w:tab/>
        </w:r>
        <w:r>
          <w:rPr>
            <w:noProof/>
            <w:webHidden/>
          </w:rPr>
          <w:fldChar w:fldCharType="begin"/>
        </w:r>
        <w:r>
          <w:rPr>
            <w:noProof/>
            <w:webHidden/>
          </w:rPr>
          <w:instrText xml:space="preserve"> PAGEREF _Toc9538874 \h </w:instrText>
        </w:r>
        <w:r>
          <w:rPr>
            <w:noProof/>
            <w:webHidden/>
          </w:rPr>
        </w:r>
        <w:r>
          <w:rPr>
            <w:noProof/>
            <w:webHidden/>
          </w:rPr>
          <w:fldChar w:fldCharType="separate"/>
        </w:r>
        <w:r w:rsidR="0052687B">
          <w:rPr>
            <w:noProof/>
            <w:webHidden/>
          </w:rPr>
          <w:t>85</w:t>
        </w:r>
        <w:r>
          <w:rPr>
            <w:noProof/>
            <w:webHidden/>
          </w:rPr>
          <w:fldChar w:fldCharType="end"/>
        </w:r>
      </w:hyperlink>
    </w:p>
    <w:p w14:paraId="206AD21D" w14:textId="4329A4CC"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75" w:history="1">
        <w:r w:rsidRPr="00451E1C">
          <w:rPr>
            <w:rStyle w:val="Hyperlink"/>
            <w:noProof/>
          </w:rPr>
          <w:t>4.2.</w:t>
        </w:r>
        <w:r>
          <w:rPr>
            <w:rFonts w:asciiTheme="minorHAnsi" w:eastAsiaTheme="minorEastAsia" w:hAnsiTheme="minorHAnsi" w:cstheme="minorBidi"/>
            <w:noProof/>
            <w:sz w:val="22"/>
            <w:szCs w:val="22"/>
          </w:rPr>
          <w:tab/>
        </w:r>
        <w:r w:rsidRPr="00451E1C">
          <w:rPr>
            <w:rStyle w:val="Hyperlink"/>
            <w:noProof/>
          </w:rPr>
          <w:t>Phương hướng phát triển cho đồ án</w:t>
        </w:r>
        <w:r>
          <w:rPr>
            <w:noProof/>
            <w:webHidden/>
          </w:rPr>
          <w:tab/>
        </w:r>
        <w:r>
          <w:rPr>
            <w:noProof/>
            <w:webHidden/>
          </w:rPr>
          <w:fldChar w:fldCharType="begin"/>
        </w:r>
        <w:r>
          <w:rPr>
            <w:noProof/>
            <w:webHidden/>
          </w:rPr>
          <w:instrText xml:space="preserve"> PAGEREF _Toc9538875 \h </w:instrText>
        </w:r>
        <w:r>
          <w:rPr>
            <w:noProof/>
            <w:webHidden/>
          </w:rPr>
        </w:r>
        <w:r>
          <w:rPr>
            <w:noProof/>
            <w:webHidden/>
          </w:rPr>
          <w:fldChar w:fldCharType="separate"/>
        </w:r>
        <w:r w:rsidR="0052687B">
          <w:rPr>
            <w:noProof/>
            <w:webHidden/>
          </w:rPr>
          <w:t>85</w:t>
        </w:r>
        <w:r>
          <w:rPr>
            <w:noProof/>
            <w:webHidden/>
          </w:rPr>
          <w:fldChar w:fldCharType="end"/>
        </w:r>
      </w:hyperlink>
    </w:p>
    <w:p w14:paraId="3D0B6E4A" w14:textId="41262462" w:rsidR="003F38FD" w:rsidRDefault="003F38FD">
      <w:pPr>
        <w:pStyle w:val="TOC2"/>
        <w:tabs>
          <w:tab w:val="left" w:pos="880"/>
          <w:tab w:val="right" w:leader="dot" w:pos="8772"/>
        </w:tabs>
        <w:rPr>
          <w:rFonts w:asciiTheme="minorHAnsi" w:eastAsiaTheme="minorEastAsia" w:hAnsiTheme="minorHAnsi" w:cstheme="minorBidi"/>
          <w:noProof/>
          <w:sz w:val="22"/>
          <w:szCs w:val="22"/>
        </w:rPr>
      </w:pPr>
      <w:hyperlink w:anchor="_Toc9538876" w:history="1">
        <w:r w:rsidRPr="00451E1C">
          <w:rPr>
            <w:rStyle w:val="Hyperlink"/>
            <w:noProof/>
          </w:rPr>
          <w:t>4.3.</w:t>
        </w:r>
        <w:r>
          <w:rPr>
            <w:rFonts w:asciiTheme="minorHAnsi" w:eastAsiaTheme="minorEastAsia" w:hAnsiTheme="minorHAnsi" w:cstheme="minorBidi"/>
            <w:noProof/>
            <w:sz w:val="22"/>
            <w:szCs w:val="22"/>
          </w:rPr>
          <w:tab/>
        </w:r>
        <w:r w:rsidRPr="00451E1C">
          <w:rPr>
            <w:rStyle w:val="Hyperlink"/>
            <w:noProof/>
          </w:rPr>
          <w:t>Kết luận</w:t>
        </w:r>
        <w:r>
          <w:rPr>
            <w:noProof/>
            <w:webHidden/>
          </w:rPr>
          <w:tab/>
        </w:r>
        <w:r>
          <w:rPr>
            <w:noProof/>
            <w:webHidden/>
          </w:rPr>
          <w:fldChar w:fldCharType="begin"/>
        </w:r>
        <w:r>
          <w:rPr>
            <w:noProof/>
            <w:webHidden/>
          </w:rPr>
          <w:instrText xml:space="preserve"> PAGEREF _Toc9538876 \h </w:instrText>
        </w:r>
        <w:r>
          <w:rPr>
            <w:noProof/>
            <w:webHidden/>
          </w:rPr>
        </w:r>
        <w:r>
          <w:rPr>
            <w:noProof/>
            <w:webHidden/>
          </w:rPr>
          <w:fldChar w:fldCharType="separate"/>
        </w:r>
        <w:r w:rsidR="0052687B">
          <w:rPr>
            <w:noProof/>
            <w:webHidden/>
          </w:rPr>
          <w:t>85</w:t>
        </w:r>
        <w:r>
          <w:rPr>
            <w:noProof/>
            <w:webHidden/>
          </w:rPr>
          <w:fldChar w:fldCharType="end"/>
        </w:r>
      </w:hyperlink>
    </w:p>
    <w:p w14:paraId="7A92D8DB" w14:textId="331AEAD5" w:rsidR="003F38FD" w:rsidRDefault="003F38FD">
      <w:pPr>
        <w:pStyle w:val="TOC1"/>
        <w:rPr>
          <w:rFonts w:asciiTheme="minorHAnsi" w:eastAsiaTheme="minorEastAsia" w:hAnsiTheme="minorHAnsi" w:cstheme="minorBidi"/>
          <w:b w:val="0"/>
          <w:sz w:val="22"/>
          <w:szCs w:val="22"/>
        </w:rPr>
      </w:pPr>
      <w:hyperlink w:anchor="_Toc9538877" w:history="1">
        <w:r w:rsidRPr="00451E1C">
          <w:rPr>
            <w:rStyle w:val="Hyperlink"/>
          </w:rPr>
          <w:t>TÀI LIỆU THAM KHẢO</w:t>
        </w:r>
        <w:r>
          <w:rPr>
            <w:webHidden/>
          </w:rPr>
          <w:tab/>
        </w:r>
        <w:r>
          <w:rPr>
            <w:webHidden/>
          </w:rPr>
          <w:fldChar w:fldCharType="begin"/>
        </w:r>
        <w:r>
          <w:rPr>
            <w:webHidden/>
          </w:rPr>
          <w:instrText xml:space="preserve"> PAGEREF _Toc9538877 \h </w:instrText>
        </w:r>
        <w:r>
          <w:rPr>
            <w:webHidden/>
          </w:rPr>
        </w:r>
        <w:r>
          <w:rPr>
            <w:webHidden/>
          </w:rPr>
          <w:fldChar w:fldCharType="separate"/>
        </w:r>
        <w:r w:rsidR="0052687B">
          <w:rPr>
            <w:webHidden/>
          </w:rPr>
          <w:t>86</w:t>
        </w:r>
        <w:r>
          <w:rPr>
            <w:webHidden/>
          </w:rPr>
          <w:fldChar w:fldCharType="end"/>
        </w:r>
      </w:hyperlink>
    </w:p>
    <w:p w14:paraId="6E9650CD" w14:textId="318F22A4" w:rsidR="003F38FD" w:rsidRDefault="003F38FD">
      <w:pPr>
        <w:pStyle w:val="TOC1"/>
        <w:rPr>
          <w:rFonts w:asciiTheme="minorHAnsi" w:eastAsiaTheme="minorEastAsia" w:hAnsiTheme="minorHAnsi" w:cstheme="minorBidi"/>
          <w:b w:val="0"/>
          <w:sz w:val="22"/>
          <w:szCs w:val="22"/>
        </w:rPr>
      </w:pPr>
      <w:hyperlink w:anchor="_Toc9538878" w:history="1">
        <w:r w:rsidRPr="00451E1C">
          <w:rPr>
            <w:rStyle w:val="Hyperlink"/>
          </w:rPr>
          <w:t>PHỤ LỤC</w:t>
        </w:r>
        <w:r>
          <w:rPr>
            <w:webHidden/>
          </w:rPr>
          <w:tab/>
        </w:r>
        <w:r>
          <w:rPr>
            <w:webHidden/>
          </w:rPr>
          <w:fldChar w:fldCharType="begin"/>
        </w:r>
        <w:r>
          <w:rPr>
            <w:webHidden/>
          </w:rPr>
          <w:instrText xml:space="preserve"> PAGEREF _Toc9538878 \h </w:instrText>
        </w:r>
        <w:r>
          <w:rPr>
            <w:webHidden/>
          </w:rPr>
        </w:r>
        <w:r>
          <w:rPr>
            <w:webHidden/>
          </w:rPr>
          <w:fldChar w:fldCharType="separate"/>
        </w:r>
        <w:r w:rsidR="0052687B">
          <w:rPr>
            <w:webHidden/>
          </w:rPr>
          <w:t>87</w:t>
        </w:r>
        <w:r>
          <w:rPr>
            <w:webHidden/>
          </w:rPr>
          <w:fldChar w:fldCharType="end"/>
        </w:r>
      </w:hyperlink>
    </w:p>
    <w:p w14:paraId="17A6C36F" w14:textId="78E66AF9" w:rsidR="003F38FD" w:rsidRDefault="003F38FD">
      <w:pPr>
        <w:pStyle w:val="TOC2"/>
        <w:tabs>
          <w:tab w:val="right" w:leader="dot" w:pos="8772"/>
        </w:tabs>
        <w:rPr>
          <w:rFonts w:asciiTheme="minorHAnsi" w:eastAsiaTheme="minorEastAsia" w:hAnsiTheme="minorHAnsi" w:cstheme="minorBidi"/>
          <w:noProof/>
          <w:sz w:val="22"/>
          <w:szCs w:val="22"/>
        </w:rPr>
      </w:pPr>
      <w:hyperlink w:anchor="_Toc9538879" w:history="1">
        <w:r w:rsidRPr="00451E1C">
          <w:rPr>
            <w:rStyle w:val="Hyperlink"/>
            <w:noProof/>
          </w:rPr>
          <w:t>PHỤ LỤC 1: Hướng dẫn mở commandline trên các hệ điều hành</w:t>
        </w:r>
        <w:r>
          <w:rPr>
            <w:noProof/>
            <w:webHidden/>
          </w:rPr>
          <w:tab/>
        </w:r>
        <w:r>
          <w:rPr>
            <w:noProof/>
            <w:webHidden/>
          </w:rPr>
          <w:fldChar w:fldCharType="begin"/>
        </w:r>
        <w:r>
          <w:rPr>
            <w:noProof/>
            <w:webHidden/>
          </w:rPr>
          <w:instrText xml:space="preserve"> PAGEREF _Toc9538879 \h </w:instrText>
        </w:r>
        <w:r>
          <w:rPr>
            <w:noProof/>
            <w:webHidden/>
          </w:rPr>
        </w:r>
        <w:r>
          <w:rPr>
            <w:noProof/>
            <w:webHidden/>
          </w:rPr>
          <w:fldChar w:fldCharType="separate"/>
        </w:r>
        <w:r w:rsidR="0052687B">
          <w:rPr>
            <w:noProof/>
            <w:webHidden/>
          </w:rPr>
          <w:t>87</w:t>
        </w:r>
        <w:r>
          <w:rPr>
            <w:noProof/>
            <w:webHidden/>
          </w:rPr>
          <w:fldChar w:fldCharType="end"/>
        </w:r>
      </w:hyperlink>
    </w:p>
    <w:p w14:paraId="73A42FA5" w14:textId="10989040" w:rsidR="003F38FD" w:rsidRDefault="003F38FD">
      <w:pPr>
        <w:pStyle w:val="TOC2"/>
        <w:tabs>
          <w:tab w:val="right" w:leader="dot" w:pos="8772"/>
        </w:tabs>
        <w:rPr>
          <w:rFonts w:asciiTheme="minorHAnsi" w:eastAsiaTheme="minorEastAsia" w:hAnsiTheme="minorHAnsi" w:cstheme="minorBidi"/>
          <w:noProof/>
          <w:sz w:val="22"/>
          <w:szCs w:val="22"/>
        </w:rPr>
      </w:pPr>
      <w:hyperlink w:anchor="_Toc9538880" w:history="1">
        <w:r w:rsidRPr="00451E1C">
          <w:rPr>
            <w:rStyle w:val="Hyperlink"/>
            <w:noProof/>
          </w:rPr>
          <w:t>PHỤ LỤC 2: Định hướng thiết kế giao diện cho phiên bản tiếp theo</w:t>
        </w:r>
        <w:r>
          <w:rPr>
            <w:noProof/>
            <w:webHidden/>
          </w:rPr>
          <w:tab/>
        </w:r>
        <w:r>
          <w:rPr>
            <w:noProof/>
            <w:webHidden/>
          </w:rPr>
          <w:fldChar w:fldCharType="begin"/>
        </w:r>
        <w:r>
          <w:rPr>
            <w:noProof/>
            <w:webHidden/>
          </w:rPr>
          <w:instrText xml:space="preserve"> PAGEREF _Toc9538880 \h </w:instrText>
        </w:r>
        <w:r>
          <w:rPr>
            <w:noProof/>
            <w:webHidden/>
          </w:rPr>
        </w:r>
        <w:r>
          <w:rPr>
            <w:noProof/>
            <w:webHidden/>
          </w:rPr>
          <w:fldChar w:fldCharType="separate"/>
        </w:r>
        <w:r w:rsidR="0052687B">
          <w:rPr>
            <w:noProof/>
            <w:webHidden/>
          </w:rPr>
          <w:t>88</w:t>
        </w:r>
        <w:r>
          <w:rPr>
            <w:noProof/>
            <w:webHidden/>
          </w:rPr>
          <w:fldChar w:fldCharType="end"/>
        </w:r>
      </w:hyperlink>
    </w:p>
    <w:p w14:paraId="6F65B600" w14:textId="77777777" w:rsidR="00C5042C" w:rsidRDefault="00C5042C" w:rsidP="00C5042C">
      <w:pPr>
        <w:spacing w:line="288" w:lineRule="auto"/>
        <w:rPr>
          <w:szCs w:val="26"/>
        </w:rPr>
      </w:pPr>
      <w:r w:rsidRPr="00C53BF6">
        <w:rPr>
          <w:szCs w:val="26"/>
        </w:rPr>
        <w:fldChar w:fldCharType="end"/>
      </w:r>
    </w:p>
    <w:p w14:paraId="2C0412D1" w14:textId="77777777" w:rsidR="00C5042C" w:rsidRPr="006A6241" w:rsidRDefault="00C5042C" w:rsidP="00E94273">
      <w:pPr>
        <w:pStyle w:val="Heading1"/>
        <w:rPr>
          <w:sz w:val="28"/>
          <w:szCs w:val="28"/>
        </w:rPr>
      </w:pPr>
      <w:r>
        <w:rPr>
          <w:szCs w:val="26"/>
        </w:rPr>
        <w:br w:type="page"/>
      </w:r>
      <w:bookmarkStart w:id="7" w:name="_Toc9538770"/>
      <w:r w:rsidRPr="00E94273">
        <w:lastRenderedPageBreak/>
        <w:t>DANH MỤC BẢNG</w:t>
      </w:r>
      <w:bookmarkEnd w:id="7"/>
    </w:p>
    <w:p w14:paraId="3352964C" w14:textId="77777777" w:rsidR="00C5042C" w:rsidRDefault="00C5042C" w:rsidP="00C5042C"/>
    <w:p w14:paraId="27763A4C" w14:textId="39357042" w:rsidR="00C434CA" w:rsidRDefault="00C5042C">
      <w:pPr>
        <w:pStyle w:val="TableofFigures"/>
        <w:tabs>
          <w:tab w:val="right" w:leader="dot" w:pos="8772"/>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w:instrText>
      </w:r>
      <w:r>
        <w:rPr>
          <w:szCs w:val="26"/>
        </w:rPr>
        <w:fldChar w:fldCharType="separate"/>
      </w:r>
      <w:hyperlink w:anchor="_Toc9523209" w:history="1">
        <w:r w:rsidR="00C434CA" w:rsidRPr="00670FEE">
          <w:rPr>
            <w:rStyle w:val="Hyperlink"/>
            <w:noProof/>
          </w:rPr>
          <w:t>Bảng 1. Bảng User – Danh sách tài khoản</w:t>
        </w:r>
        <w:r w:rsidR="00C434CA">
          <w:rPr>
            <w:noProof/>
            <w:webHidden/>
          </w:rPr>
          <w:tab/>
        </w:r>
        <w:r w:rsidR="00C434CA">
          <w:rPr>
            <w:noProof/>
            <w:webHidden/>
          </w:rPr>
          <w:fldChar w:fldCharType="begin"/>
        </w:r>
        <w:r w:rsidR="00C434CA">
          <w:rPr>
            <w:noProof/>
            <w:webHidden/>
          </w:rPr>
          <w:instrText xml:space="preserve"> PAGEREF _Toc9523209 \h </w:instrText>
        </w:r>
        <w:r w:rsidR="00C434CA">
          <w:rPr>
            <w:noProof/>
            <w:webHidden/>
          </w:rPr>
        </w:r>
        <w:r w:rsidR="00C434CA">
          <w:rPr>
            <w:noProof/>
            <w:webHidden/>
          </w:rPr>
          <w:fldChar w:fldCharType="separate"/>
        </w:r>
        <w:r w:rsidR="0052687B">
          <w:rPr>
            <w:noProof/>
            <w:webHidden/>
          </w:rPr>
          <w:t>21</w:t>
        </w:r>
        <w:r w:rsidR="00C434CA">
          <w:rPr>
            <w:noProof/>
            <w:webHidden/>
          </w:rPr>
          <w:fldChar w:fldCharType="end"/>
        </w:r>
      </w:hyperlink>
    </w:p>
    <w:p w14:paraId="7DA72CAE" w14:textId="42D3E013"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0" w:history="1">
        <w:r w:rsidRPr="00670FEE">
          <w:rPr>
            <w:rStyle w:val="Hyperlink"/>
            <w:noProof/>
            <w:lang w:val="fr-FR"/>
          </w:rPr>
          <w:t>Bảng 2. Bảng Tour – Danh sách tour</w:t>
        </w:r>
        <w:r>
          <w:rPr>
            <w:noProof/>
            <w:webHidden/>
          </w:rPr>
          <w:tab/>
        </w:r>
        <w:r>
          <w:rPr>
            <w:noProof/>
            <w:webHidden/>
          </w:rPr>
          <w:fldChar w:fldCharType="begin"/>
        </w:r>
        <w:r>
          <w:rPr>
            <w:noProof/>
            <w:webHidden/>
          </w:rPr>
          <w:instrText xml:space="preserve"> PAGEREF _Toc9523210 \h </w:instrText>
        </w:r>
        <w:r>
          <w:rPr>
            <w:noProof/>
            <w:webHidden/>
          </w:rPr>
        </w:r>
        <w:r>
          <w:rPr>
            <w:noProof/>
            <w:webHidden/>
          </w:rPr>
          <w:fldChar w:fldCharType="separate"/>
        </w:r>
        <w:r w:rsidR="0052687B">
          <w:rPr>
            <w:noProof/>
            <w:webHidden/>
          </w:rPr>
          <w:t>21</w:t>
        </w:r>
        <w:r>
          <w:rPr>
            <w:noProof/>
            <w:webHidden/>
          </w:rPr>
          <w:fldChar w:fldCharType="end"/>
        </w:r>
      </w:hyperlink>
    </w:p>
    <w:p w14:paraId="1169FC76" w14:textId="4651F3BC"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1" w:history="1">
        <w:r w:rsidRPr="00670FEE">
          <w:rPr>
            <w:rStyle w:val="Hyperlink"/>
            <w:noProof/>
          </w:rPr>
          <w:t>Bảng 3. Bảng Tour2Member – Liên kết tour và danh sách thành viên</w:t>
        </w:r>
        <w:r>
          <w:rPr>
            <w:noProof/>
            <w:webHidden/>
          </w:rPr>
          <w:tab/>
        </w:r>
        <w:r>
          <w:rPr>
            <w:noProof/>
            <w:webHidden/>
          </w:rPr>
          <w:fldChar w:fldCharType="begin"/>
        </w:r>
        <w:r>
          <w:rPr>
            <w:noProof/>
            <w:webHidden/>
          </w:rPr>
          <w:instrText xml:space="preserve"> PAGEREF _Toc9523211 \h </w:instrText>
        </w:r>
        <w:r>
          <w:rPr>
            <w:noProof/>
            <w:webHidden/>
          </w:rPr>
        </w:r>
        <w:r>
          <w:rPr>
            <w:noProof/>
            <w:webHidden/>
          </w:rPr>
          <w:fldChar w:fldCharType="separate"/>
        </w:r>
        <w:r w:rsidR="0052687B">
          <w:rPr>
            <w:noProof/>
            <w:webHidden/>
          </w:rPr>
          <w:t>22</w:t>
        </w:r>
        <w:r>
          <w:rPr>
            <w:noProof/>
            <w:webHidden/>
          </w:rPr>
          <w:fldChar w:fldCharType="end"/>
        </w:r>
      </w:hyperlink>
    </w:p>
    <w:p w14:paraId="2A06E80D" w14:textId="1248D8A6"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2" w:history="1">
        <w:r w:rsidRPr="00670FEE">
          <w:rPr>
            <w:rStyle w:val="Hyperlink"/>
            <w:noProof/>
          </w:rPr>
          <w:t>Bảng 4. Bảng Message – Danh sách tin nhắn trong 1 cuộc hội thoại</w:t>
        </w:r>
        <w:r>
          <w:rPr>
            <w:noProof/>
            <w:webHidden/>
          </w:rPr>
          <w:tab/>
        </w:r>
        <w:r>
          <w:rPr>
            <w:noProof/>
            <w:webHidden/>
          </w:rPr>
          <w:fldChar w:fldCharType="begin"/>
        </w:r>
        <w:r>
          <w:rPr>
            <w:noProof/>
            <w:webHidden/>
          </w:rPr>
          <w:instrText xml:space="preserve"> PAGEREF _Toc9523212 \h </w:instrText>
        </w:r>
        <w:r>
          <w:rPr>
            <w:noProof/>
            <w:webHidden/>
          </w:rPr>
        </w:r>
        <w:r>
          <w:rPr>
            <w:noProof/>
            <w:webHidden/>
          </w:rPr>
          <w:fldChar w:fldCharType="separate"/>
        </w:r>
        <w:r w:rsidR="0052687B">
          <w:rPr>
            <w:noProof/>
            <w:webHidden/>
          </w:rPr>
          <w:t>22</w:t>
        </w:r>
        <w:r>
          <w:rPr>
            <w:noProof/>
            <w:webHidden/>
          </w:rPr>
          <w:fldChar w:fldCharType="end"/>
        </w:r>
      </w:hyperlink>
    </w:p>
    <w:p w14:paraId="66010281" w14:textId="5A1E1D5B"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3" w:history="1">
        <w:r w:rsidRPr="00670FEE">
          <w:rPr>
            <w:rStyle w:val="Hyperlink"/>
            <w:noProof/>
          </w:rPr>
          <w:t>Bảng 5. Bảng Timesheet – Danh sách các chặng tham quan của tour</w:t>
        </w:r>
        <w:r>
          <w:rPr>
            <w:noProof/>
            <w:webHidden/>
          </w:rPr>
          <w:tab/>
        </w:r>
        <w:r>
          <w:rPr>
            <w:noProof/>
            <w:webHidden/>
          </w:rPr>
          <w:fldChar w:fldCharType="begin"/>
        </w:r>
        <w:r>
          <w:rPr>
            <w:noProof/>
            <w:webHidden/>
          </w:rPr>
          <w:instrText xml:space="preserve"> PAGEREF _Toc9523213 \h </w:instrText>
        </w:r>
        <w:r>
          <w:rPr>
            <w:noProof/>
            <w:webHidden/>
          </w:rPr>
        </w:r>
        <w:r>
          <w:rPr>
            <w:noProof/>
            <w:webHidden/>
          </w:rPr>
          <w:fldChar w:fldCharType="separate"/>
        </w:r>
        <w:r w:rsidR="0052687B">
          <w:rPr>
            <w:noProof/>
            <w:webHidden/>
          </w:rPr>
          <w:t>22</w:t>
        </w:r>
        <w:r>
          <w:rPr>
            <w:noProof/>
            <w:webHidden/>
          </w:rPr>
          <w:fldChar w:fldCharType="end"/>
        </w:r>
      </w:hyperlink>
    </w:p>
    <w:p w14:paraId="4FC9E927" w14:textId="04F03B73"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4" w:history="1">
        <w:r w:rsidRPr="00670FEE">
          <w:rPr>
            <w:rStyle w:val="Hyperlink"/>
            <w:noProof/>
          </w:rPr>
          <w:t>Bảng 6. Bảng Tour2Timesheet – Liên kết tour và chặng</w:t>
        </w:r>
        <w:r>
          <w:rPr>
            <w:noProof/>
            <w:webHidden/>
          </w:rPr>
          <w:tab/>
        </w:r>
        <w:r>
          <w:rPr>
            <w:noProof/>
            <w:webHidden/>
          </w:rPr>
          <w:fldChar w:fldCharType="begin"/>
        </w:r>
        <w:r>
          <w:rPr>
            <w:noProof/>
            <w:webHidden/>
          </w:rPr>
          <w:instrText xml:space="preserve"> PAGEREF _Toc9523214 \h </w:instrText>
        </w:r>
        <w:r>
          <w:rPr>
            <w:noProof/>
            <w:webHidden/>
          </w:rPr>
        </w:r>
        <w:r>
          <w:rPr>
            <w:noProof/>
            <w:webHidden/>
          </w:rPr>
          <w:fldChar w:fldCharType="separate"/>
        </w:r>
        <w:r w:rsidR="0052687B">
          <w:rPr>
            <w:noProof/>
            <w:webHidden/>
          </w:rPr>
          <w:t>22</w:t>
        </w:r>
        <w:r>
          <w:rPr>
            <w:noProof/>
            <w:webHidden/>
          </w:rPr>
          <w:fldChar w:fldCharType="end"/>
        </w:r>
      </w:hyperlink>
    </w:p>
    <w:p w14:paraId="1002524A" w14:textId="2A0A995A"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5" w:history="1">
        <w:r w:rsidRPr="00670FEE">
          <w:rPr>
            <w:rStyle w:val="Hyperlink"/>
            <w:noProof/>
          </w:rPr>
          <w:t>Bảng 7. Bảng Classroom – Danh sách các phòng học</w:t>
        </w:r>
        <w:r>
          <w:rPr>
            <w:noProof/>
            <w:webHidden/>
          </w:rPr>
          <w:tab/>
        </w:r>
        <w:r>
          <w:rPr>
            <w:noProof/>
            <w:webHidden/>
          </w:rPr>
          <w:fldChar w:fldCharType="begin"/>
        </w:r>
        <w:r>
          <w:rPr>
            <w:noProof/>
            <w:webHidden/>
          </w:rPr>
          <w:instrText xml:space="preserve"> PAGEREF _Toc9523215 \h </w:instrText>
        </w:r>
        <w:r>
          <w:rPr>
            <w:noProof/>
            <w:webHidden/>
          </w:rPr>
        </w:r>
        <w:r>
          <w:rPr>
            <w:noProof/>
            <w:webHidden/>
          </w:rPr>
          <w:fldChar w:fldCharType="separate"/>
        </w:r>
        <w:r w:rsidR="0052687B">
          <w:rPr>
            <w:noProof/>
            <w:webHidden/>
          </w:rPr>
          <w:t>23</w:t>
        </w:r>
        <w:r>
          <w:rPr>
            <w:noProof/>
            <w:webHidden/>
          </w:rPr>
          <w:fldChar w:fldCharType="end"/>
        </w:r>
      </w:hyperlink>
    </w:p>
    <w:p w14:paraId="441BA18C" w14:textId="578186AB"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6" w:history="1">
        <w:r w:rsidRPr="00670FEE">
          <w:rPr>
            <w:rStyle w:val="Hyperlink"/>
            <w:noProof/>
          </w:rPr>
          <w:t>Bảng 8. Bảng Manager – Danh sách các người quản lý phòng học theo từng khung giờ</w:t>
        </w:r>
        <w:r>
          <w:rPr>
            <w:noProof/>
            <w:webHidden/>
          </w:rPr>
          <w:tab/>
        </w:r>
        <w:r>
          <w:rPr>
            <w:noProof/>
            <w:webHidden/>
          </w:rPr>
          <w:fldChar w:fldCharType="begin"/>
        </w:r>
        <w:r>
          <w:rPr>
            <w:noProof/>
            <w:webHidden/>
          </w:rPr>
          <w:instrText xml:space="preserve"> PAGEREF _Toc9523216 \h </w:instrText>
        </w:r>
        <w:r>
          <w:rPr>
            <w:noProof/>
            <w:webHidden/>
          </w:rPr>
        </w:r>
        <w:r>
          <w:rPr>
            <w:noProof/>
            <w:webHidden/>
          </w:rPr>
          <w:fldChar w:fldCharType="separate"/>
        </w:r>
        <w:r w:rsidR="0052687B">
          <w:rPr>
            <w:noProof/>
            <w:webHidden/>
          </w:rPr>
          <w:t>23</w:t>
        </w:r>
        <w:r>
          <w:rPr>
            <w:noProof/>
            <w:webHidden/>
          </w:rPr>
          <w:fldChar w:fldCharType="end"/>
        </w:r>
      </w:hyperlink>
    </w:p>
    <w:p w14:paraId="73114854" w14:textId="7BA266F8"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7" w:history="1">
        <w:r w:rsidRPr="00670FEE">
          <w:rPr>
            <w:rStyle w:val="Hyperlink"/>
            <w:noProof/>
          </w:rPr>
          <w:t>Bảng 9. Bảng Timesheet2Classroom – Liên kết chặng, phòng học và người quản lý</w:t>
        </w:r>
        <w:r>
          <w:rPr>
            <w:noProof/>
            <w:webHidden/>
          </w:rPr>
          <w:tab/>
        </w:r>
        <w:r>
          <w:rPr>
            <w:noProof/>
            <w:webHidden/>
          </w:rPr>
          <w:fldChar w:fldCharType="begin"/>
        </w:r>
        <w:r>
          <w:rPr>
            <w:noProof/>
            <w:webHidden/>
          </w:rPr>
          <w:instrText xml:space="preserve"> PAGEREF _Toc9523217 \h </w:instrText>
        </w:r>
        <w:r>
          <w:rPr>
            <w:noProof/>
            <w:webHidden/>
          </w:rPr>
        </w:r>
        <w:r>
          <w:rPr>
            <w:noProof/>
            <w:webHidden/>
          </w:rPr>
          <w:fldChar w:fldCharType="separate"/>
        </w:r>
        <w:r w:rsidR="0052687B">
          <w:rPr>
            <w:noProof/>
            <w:webHidden/>
          </w:rPr>
          <w:t>23</w:t>
        </w:r>
        <w:r>
          <w:rPr>
            <w:noProof/>
            <w:webHidden/>
          </w:rPr>
          <w:fldChar w:fldCharType="end"/>
        </w:r>
      </w:hyperlink>
    </w:p>
    <w:p w14:paraId="7910C1DD" w14:textId="7ED0DF33"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8" w:history="1">
        <w:r w:rsidRPr="00670FEE">
          <w:rPr>
            <w:rStyle w:val="Hyperlink"/>
            <w:noProof/>
          </w:rPr>
          <w:t>Bảng 10. Bảng Building – Danh sách các toà nhà của trường</w:t>
        </w:r>
        <w:r>
          <w:rPr>
            <w:noProof/>
            <w:webHidden/>
          </w:rPr>
          <w:tab/>
        </w:r>
        <w:r>
          <w:rPr>
            <w:noProof/>
            <w:webHidden/>
          </w:rPr>
          <w:fldChar w:fldCharType="begin"/>
        </w:r>
        <w:r>
          <w:rPr>
            <w:noProof/>
            <w:webHidden/>
          </w:rPr>
          <w:instrText xml:space="preserve"> PAGEREF _Toc9523218 \h </w:instrText>
        </w:r>
        <w:r>
          <w:rPr>
            <w:noProof/>
            <w:webHidden/>
          </w:rPr>
        </w:r>
        <w:r>
          <w:rPr>
            <w:noProof/>
            <w:webHidden/>
          </w:rPr>
          <w:fldChar w:fldCharType="separate"/>
        </w:r>
        <w:r w:rsidR="0052687B">
          <w:rPr>
            <w:noProof/>
            <w:webHidden/>
          </w:rPr>
          <w:t>23</w:t>
        </w:r>
        <w:r>
          <w:rPr>
            <w:noProof/>
            <w:webHidden/>
          </w:rPr>
          <w:fldChar w:fldCharType="end"/>
        </w:r>
      </w:hyperlink>
    </w:p>
    <w:p w14:paraId="12EA2529" w14:textId="2999E2FF"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19" w:history="1">
        <w:r w:rsidRPr="00670FEE">
          <w:rPr>
            <w:rStyle w:val="Hyperlink"/>
            <w:noProof/>
          </w:rPr>
          <w:t>Bảng 11. Bảng Building2Classroom – Liên kết toà nhà và các phòng học trong đó</w:t>
        </w:r>
        <w:r>
          <w:rPr>
            <w:noProof/>
            <w:webHidden/>
          </w:rPr>
          <w:tab/>
        </w:r>
        <w:r>
          <w:rPr>
            <w:noProof/>
            <w:webHidden/>
          </w:rPr>
          <w:fldChar w:fldCharType="begin"/>
        </w:r>
        <w:r>
          <w:rPr>
            <w:noProof/>
            <w:webHidden/>
          </w:rPr>
          <w:instrText xml:space="preserve"> PAGEREF _Toc9523219 \h </w:instrText>
        </w:r>
        <w:r>
          <w:rPr>
            <w:noProof/>
            <w:webHidden/>
          </w:rPr>
        </w:r>
        <w:r>
          <w:rPr>
            <w:noProof/>
            <w:webHidden/>
          </w:rPr>
          <w:fldChar w:fldCharType="separate"/>
        </w:r>
        <w:r w:rsidR="0052687B">
          <w:rPr>
            <w:noProof/>
            <w:webHidden/>
          </w:rPr>
          <w:t>24</w:t>
        </w:r>
        <w:r>
          <w:rPr>
            <w:noProof/>
            <w:webHidden/>
          </w:rPr>
          <w:fldChar w:fldCharType="end"/>
        </w:r>
      </w:hyperlink>
    </w:p>
    <w:p w14:paraId="3BA062B2" w14:textId="70C1A9A4"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20" w:history="1">
        <w:r w:rsidRPr="00670FEE">
          <w:rPr>
            <w:rStyle w:val="Hyperlink"/>
            <w:noProof/>
          </w:rPr>
          <w:t>Bảng 12. Bảng News – Danh sách tin tức</w:t>
        </w:r>
        <w:r>
          <w:rPr>
            <w:noProof/>
            <w:webHidden/>
          </w:rPr>
          <w:tab/>
        </w:r>
        <w:r>
          <w:rPr>
            <w:noProof/>
            <w:webHidden/>
          </w:rPr>
          <w:fldChar w:fldCharType="begin"/>
        </w:r>
        <w:r>
          <w:rPr>
            <w:noProof/>
            <w:webHidden/>
          </w:rPr>
          <w:instrText xml:space="preserve"> PAGEREF _Toc9523220 \h </w:instrText>
        </w:r>
        <w:r>
          <w:rPr>
            <w:noProof/>
            <w:webHidden/>
          </w:rPr>
        </w:r>
        <w:r>
          <w:rPr>
            <w:noProof/>
            <w:webHidden/>
          </w:rPr>
          <w:fldChar w:fldCharType="separate"/>
        </w:r>
        <w:r w:rsidR="0052687B">
          <w:rPr>
            <w:noProof/>
            <w:webHidden/>
          </w:rPr>
          <w:t>24</w:t>
        </w:r>
        <w:r>
          <w:rPr>
            <w:noProof/>
            <w:webHidden/>
          </w:rPr>
          <w:fldChar w:fldCharType="end"/>
        </w:r>
      </w:hyperlink>
    </w:p>
    <w:p w14:paraId="12F72779" w14:textId="23EEC869" w:rsidR="00C434CA" w:rsidRDefault="00C434CA">
      <w:pPr>
        <w:pStyle w:val="TableofFigures"/>
        <w:tabs>
          <w:tab w:val="right" w:leader="dot" w:pos="8772"/>
        </w:tabs>
        <w:rPr>
          <w:rFonts w:asciiTheme="minorHAnsi" w:eastAsiaTheme="minorEastAsia" w:hAnsiTheme="minorHAnsi" w:cstheme="minorBidi"/>
          <w:noProof/>
          <w:sz w:val="22"/>
          <w:szCs w:val="22"/>
        </w:rPr>
      </w:pPr>
      <w:hyperlink w:anchor="_Toc9523221" w:history="1">
        <w:r w:rsidRPr="00670FEE">
          <w:rPr>
            <w:rStyle w:val="Hyperlink"/>
            <w:noProof/>
          </w:rPr>
          <w:t>Bảng 13. Bảng Setting – Cài đặt</w:t>
        </w:r>
        <w:r>
          <w:rPr>
            <w:noProof/>
            <w:webHidden/>
          </w:rPr>
          <w:tab/>
        </w:r>
        <w:r>
          <w:rPr>
            <w:noProof/>
            <w:webHidden/>
          </w:rPr>
          <w:fldChar w:fldCharType="begin"/>
        </w:r>
        <w:r>
          <w:rPr>
            <w:noProof/>
            <w:webHidden/>
          </w:rPr>
          <w:instrText xml:space="preserve"> PAGEREF _Toc9523221 \h </w:instrText>
        </w:r>
        <w:r>
          <w:rPr>
            <w:noProof/>
            <w:webHidden/>
          </w:rPr>
        </w:r>
        <w:r>
          <w:rPr>
            <w:noProof/>
            <w:webHidden/>
          </w:rPr>
          <w:fldChar w:fldCharType="separate"/>
        </w:r>
        <w:r w:rsidR="0052687B">
          <w:rPr>
            <w:noProof/>
            <w:webHidden/>
          </w:rPr>
          <w:t>24</w:t>
        </w:r>
        <w:r>
          <w:rPr>
            <w:noProof/>
            <w:webHidden/>
          </w:rPr>
          <w:fldChar w:fldCharType="end"/>
        </w:r>
      </w:hyperlink>
    </w:p>
    <w:p w14:paraId="168BF124" w14:textId="77777777" w:rsidR="00C5042C" w:rsidRPr="004F6040" w:rsidRDefault="00C5042C" w:rsidP="00C5042C">
      <w:pPr>
        <w:pStyle w:val="TableofFigures"/>
        <w:tabs>
          <w:tab w:val="right" w:leader="dot" w:pos="8772"/>
        </w:tabs>
        <w:rPr>
          <w:rFonts w:asciiTheme="minorHAnsi" w:eastAsiaTheme="minorEastAsia" w:hAnsiTheme="minorHAnsi" w:cstheme="minorBidi"/>
          <w:noProof/>
          <w:sz w:val="22"/>
          <w:szCs w:val="22"/>
        </w:rPr>
      </w:pPr>
      <w:r>
        <w:rPr>
          <w:szCs w:val="26"/>
        </w:rPr>
        <w:fldChar w:fldCharType="end"/>
      </w:r>
    </w:p>
    <w:p w14:paraId="11AEAB54" w14:textId="77777777" w:rsidR="00C5042C" w:rsidRDefault="00C5042C" w:rsidP="00C5042C">
      <w:pPr>
        <w:jc w:val="left"/>
        <w:rPr>
          <w:rFonts w:ascii="Arial" w:hAnsi="Arial"/>
          <w:b/>
          <w:bCs/>
          <w:color w:val="0F243E" w:themeColor="text2" w:themeShade="80"/>
          <w:sz w:val="36"/>
          <w:szCs w:val="26"/>
        </w:rPr>
      </w:pPr>
      <w:r>
        <w:rPr>
          <w:szCs w:val="26"/>
        </w:rPr>
        <w:br w:type="page"/>
      </w:r>
    </w:p>
    <w:p w14:paraId="74EF604C" w14:textId="77777777" w:rsidR="00C5042C" w:rsidRPr="00A746D7" w:rsidRDefault="00C5042C" w:rsidP="00C5042C">
      <w:pPr>
        <w:pStyle w:val="Heading1"/>
      </w:pPr>
      <w:bookmarkStart w:id="8" w:name="_Toc9538771"/>
      <w:r w:rsidRPr="00A746D7">
        <w:lastRenderedPageBreak/>
        <w:t>DANH MỤC HÌNH VẼ</w:t>
      </w:r>
      <w:bookmarkEnd w:id="8"/>
    </w:p>
    <w:p w14:paraId="1E4E38F3" w14:textId="77777777" w:rsidR="00C5042C" w:rsidRDefault="00C5042C" w:rsidP="00C5042C">
      <w:pPr>
        <w:spacing w:line="288" w:lineRule="auto"/>
        <w:rPr>
          <w:szCs w:val="26"/>
        </w:rPr>
      </w:pPr>
    </w:p>
    <w:p w14:paraId="3F12832D" w14:textId="654C9DF9" w:rsidR="00651BE2" w:rsidRDefault="00C5042C">
      <w:pPr>
        <w:pStyle w:val="TableofFigures"/>
        <w:tabs>
          <w:tab w:val="right" w:leader="dot" w:pos="8772"/>
        </w:tabs>
        <w:rPr>
          <w:rFonts w:asciiTheme="minorHAnsi" w:eastAsiaTheme="minorEastAsia" w:hAnsiTheme="minorHAnsi" w:cstheme="minorBidi"/>
          <w:noProof/>
          <w:sz w:val="22"/>
          <w:szCs w:val="22"/>
        </w:rPr>
      </w:pPr>
      <w:r>
        <w:rPr>
          <w:szCs w:val="26"/>
          <w:lang w:val="vi-VN"/>
        </w:rPr>
        <w:fldChar w:fldCharType="begin"/>
      </w:r>
      <w:r>
        <w:rPr>
          <w:szCs w:val="26"/>
          <w:lang w:val="vi-VN"/>
        </w:rPr>
        <w:instrText xml:space="preserve"> TOC \h \z \c "Hình" </w:instrText>
      </w:r>
      <w:r>
        <w:rPr>
          <w:szCs w:val="26"/>
          <w:lang w:val="vi-VN"/>
        </w:rPr>
        <w:fldChar w:fldCharType="separate"/>
      </w:r>
      <w:hyperlink w:anchor="_Toc9418395" w:history="1">
        <w:r w:rsidR="00651BE2" w:rsidRPr="00721245">
          <w:rPr>
            <w:rStyle w:val="Hyperlink"/>
            <w:noProof/>
          </w:rPr>
          <w:t>Hình 1. Bản vẽ biểu đồ phân rã chức năng</w:t>
        </w:r>
        <w:r w:rsidR="00651BE2">
          <w:rPr>
            <w:noProof/>
            <w:webHidden/>
          </w:rPr>
          <w:tab/>
        </w:r>
        <w:r w:rsidR="00651BE2">
          <w:rPr>
            <w:noProof/>
            <w:webHidden/>
          </w:rPr>
          <w:fldChar w:fldCharType="begin"/>
        </w:r>
        <w:r w:rsidR="00651BE2">
          <w:rPr>
            <w:noProof/>
            <w:webHidden/>
          </w:rPr>
          <w:instrText xml:space="preserve"> PAGEREF _Toc9418395 \h </w:instrText>
        </w:r>
        <w:r w:rsidR="00651BE2">
          <w:rPr>
            <w:noProof/>
            <w:webHidden/>
          </w:rPr>
        </w:r>
        <w:r w:rsidR="00651BE2">
          <w:rPr>
            <w:noProof/>
            <w:webHidden/>
          </w:rPr>
          <w:fldChar w:fldCharType="separate"/>
        </w:r>
        <w:r w:rsidR="0052687B">
          <w:rPr>
            <w:noProof/>
            <w:webHidden/>
          </w:rPr>
          <w:t>14</w:t>
        </w:r>
        <w:r w:rsidR="00651BE2">
          <w:rPr>
            <w:noProof/>
            <w:webHidden/>
          </w:rPr>
          <w:fldChar w:fldCharType="end"/>
        </w:r>
      </w:hyperlink>
    </w:p>
    <w:p w14:paraId="443F39D4" w14:textId="300FDD8F"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396" w:history="1">
        <w:r w:rsidR="00651BE2" w:rsidRPr="00721245">
          <w:rPr>
            <w:rStyle w:val="Hyperlink"/>
            <w:noProof/>
          </w:rPr>
          <w:t>Hình 2. Bản vẽ Use Case cho Actor “User”</w:t>
        </w:r>
        <w:r w:rsidR="00651BE2">
          <w:rPr>
            <w:noProof/>
            <w:webHidden/>
          </w:rPr>
          <w:tab/>
        </w:r>
        <w:r w:rsidR="00651BE2">
          <w:rPr>
            <w:noProof/>
            <w:webHidden/>
          </w:rPr>
          <w:fldChar w:fldCharType="begin"/>
        </w:r>
        <w:r w:rsidR="00651BE2">
          <w:rPr>
            <w:noProof/>
            <w:webHidden/>
          </w:rPr>
          <w:instrText xml:space="preserve"> PAGEREF _Toc9418396 \h </w:instrText>
        </w:r>
        <w:r w:rsidR="00651BE2">
          <w:rPr>
            <w:noProof/>
            <w:webHidden/>
          </w:rPr>
        </w:r>
        <w:r w:rsidR="00651BE2">
          <w:rPr>
            <w:noProof/>
            <w:webHidden/>
          </w:rPr>
          <w:fldChar w:fldCharType="separate"/>
        </w:r>
        <w:r w:rsidR="0052687B">
          <w:rPr>
            <w:noProof/>
            <w:webHidden/>
          </w:rPr>
          <w:t>16</w:t>
        </w:r>
        <w:r w:rsidR="00651BE2">
          <w:rPr>
            <w:noProof/>
            <w:webHidden/>
          </w:rPr>
          <w:fldChar w:fldCharType="end"/>
        </w:r>
      </w:hyperlink>
    </w:p>
    <w:p w14:paraId="489A43BF" w14:textId="62228E6D"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397" w:history="1">
        <w:r w:rsidR="00651BE2" w:rsidRPr="00721245">
          <w:rPr>
            <w:rStyle w:val="Hyperlink"/>
            <w:noProof/>
          </w:rPr>
          <w:t>Hình 3. Bản vẽ Use Case cho Actor “Counselor”</w:t>
        </w:r>
        <w:r w:rsidR="00651BE2">
          <w:rPr>
            <w:noProof/>
            <w:webHidden/>
          </w:rPr>
          <w:tab/>
        </w:r>
        <w:r w:rsidR="00651BE2">
          <w:rPr>
            <w:noProof/>
            <w:webHidden/>
          </w:rPr>
          <w:fldChar w:fldCharType="begin"/>
        </w:r>
        <w:r w:rsidR="00651BE2">
          <w:rPr>
            <w:noProof/>
            <w:webHidden/>
          </w:rPr>
          <w:instrText xml:space="preserve"> PAGEREF _Toc9418397 \h </w:instrText>
        </w:r>
        <w:r w:rsidR="00651BE2">
          <w:rPr>
            <w:noProof/>
            <w:webHidden/>
          </w:rPr>
        </w:r>
        <w:r w:rsidR="00651BE2">
          <w:rPr>
            <w:noProof/>
            <w:webHidden/>
          </w:rPr>
          <w:fldChar w:fldCharType="separate"/>
        </w:r>
        <w:r w:rsidR="0052687B">
          <w:rPr>
            <w:noProof/>
            <w:webHidden/>
          </w:rPr>
          <w:t>17</w:t>
        </w:r>
        <w:r w:rsidR="00651BE2">
          <w:rPr>
            <w:noProof/>
            <w:webHidden/>
          </w:rPr>
          <w:fldChar w:fldCharType="end"/>
        </w:r>
      </w:hyperlink>
    </w:p>
    <w:p w14:paraId="6125C609" w14:textId="4C4FE3DC"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398" w:history="1">
        <w:r w:rsidR="00651BE2" w:rsidRPr="00721245">
          <w:rPr>
            <w:rStyle w:val="Hyperlink"/>
            <w:noProof/>
          </w:rPr>
          <w:t>Hình 4. Bản vẽ Use Case cho Actor “Admin”</w:t>
        </w:r>
        <w:r w:rsidR="00651BE2">
          <w:rPr>
            <w:noProof/>
            <w:webHidden/>
          </w:rPr>
          <w:tab/>
        </w:r>
        <w:r w:rsidR="00651BE2">
          <w:rPr>
            <w:noProof/>
            <w:webHidden/>
          </w:rPr>
          <w:fldChar w:fldCharType="begin"/>
        </w:r>
        <w:r w:rsidR="00651BE2">
          <w:rPr>
            <w:noProof/>
            <w:webHidden/>
          </w:rPr>
          <w:instrText xml:space="preserve"> PAGEREF _Toc9418398 \h </w:instrText>
        </w:r>
        <w:r w:rsidR="00651BE2">
          <w:rPr>
            <w:noProof/>
            <w:webHidden/>
          </w:rPr>
        </w:r>
        <w:r w:rsidR="00651BE2">
          <w:rPr>
            <w:noProof/>
            <w:webHidden/>
          </w:rPr>
          <w:fldChar w:fldCharType="separate"/>
        </w:r>
        <w:r w:rsidR="0052687B">
          <w:rPr>
            <w:noProof/>
            <w:webHidden/>
          </w:rPr>
          <w:t>17</w:t>
        </w:r>
        <w:r w:rsidR="00651BE2">
          <w:rPr>
            <w:noProof/>
            <w:webHidden/>
          </w:rPr>
          <w:fldChar w:fldCharType="end"/>
        </w:r>
      </w:hyperlink>
    </w:p>
    <w:p w14:paraId="012B2456" w14:textId="08C0C28D"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399" w:history="1">
        <w:r w:rsidR="00651BE2" w:rsidRPr="00721245">
          <w:rPr>
            <w:rStyle w:val="Hyperlink"/>
            <w:noProof/>
          </w:rPr>
          <w:t>Hình 5. Sơ đồ quan hệ thực thể</w:t>
        </w:r>
        <w:r w:rsidR="00651BE2">
          <w:rPr>
            <w:noProof/>
            <w:webHidden/>
          </w:rPr>
          <w:tab/>
        </w:r>
        <w:r w:rsidR="00651BE2">
          <w:rPr>
            <w:noProof/>
            <w:webHidden/>
          </w:rPr>
          <w:fldChar w:fldCharType="begin"/>
        </w:r>
        <w:r w:rsidR="00651BE2">
          <w:rPr>
            <w:noProof/>
            <w:webHidden/>
          </w:rPr>
          <w:instrText xml:space="preserve"> PAGEREF _Toc9418399 \h </w:instrText>
        </w:r>
        <w:r w:rsidR="00651BE2">
          <w:rPr>
            <w:noProof/>
            <w:webHidden/>
          </w:rPr>
        </w:r>
        <w:r w:rsidR="00651BE2">
          <w:rPr>
            <w:noProof/>
            <w:webHidden/>
          </w:rPr>
          <w:fldChar w:fldCharType="separate"/>
        </w:r>
        <w:r w:rsidR="0052687B">
          <w:rPr>
            <w:noProof/>
            <w:webHidden/>
          </w:rPr>
          <w:t>20</w:t>
        </w:r>
        <w:r w:rsidR="00651BE2">
          <w:rPr>
            <w:noProof/>
            <w:webHidden/>
          </w:rPr>
          <w:fldChar w:fldCharType="end"/>
        </w:r>
      </w:hyperlink>
    </w:p>
    <w:p w14:paraId="6F1D9B48" w14:textId="6A422643"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00" w:history="1">
        <w:r w:rsidR="00651BE2" w:rsidRPr="00721245">
          <w:rPr>
            <w:rStyle w:val="Hyperlink"/>
            <w:noProof/>
          </w:rPr>
          <w:t>Hình 6. Bản vẽ biểu đồ trình tự đăng ký tài khoản</w:t>
        </w:r>
        <w:r w:rsidR="00651BE2">
          <w:rPr>
            <w:noProof/>
            <w:webHidden/>
          </w:rPr>
          <w:tab/>
        </w:r>
        <w:r w:rsidR="00651BE2">
          <w:rPr>
            <w:noProof/>
            <w:webHidden/>
          </w:rPr>
          <w:fldChar w:fldCharType="begin"/>
        </w:r>
        <w:r w:rsidR="00651BE2">
          <w:rPr>
            <w:noProof/>
            <w:webHidden/>
          </w:rPr>
          <w:instrText xml:space="preserve"> PAGEREF _Toc9418400 \h </w:instrText>
        </w:r>
        <w:r w:rsidR="00651BE2">
          <w:rPr>
            <w:noProof/>
            <w:webHidden/>
          </w:rPr>
        </w:r>
        <w:r w:rsidR="00651BE2">
          <w:rPr>
            <w:noProof/>
            <w:webHidden/>
          </w:rPr>
          <w:fldChar w:fldCharType="separate"/>
        </w:r>
        <w:r w:rsidR="0052687B">
          <w:rPr>
            <w:noProof/>
            <w:webHidden/>
          </w:rPr>
          <w:t>25</w:t>
        </w:r>
        <w:r w:rsidR="00651BE2">
          <w:rPr>
            <w:noProof/>
            <w:webHidden/>
          </w:rPr>
          <w:fldChar w:fldCharType="end"/>
        </w:r>
      </w:hyperlink>
    </w:p>
    <w:p w14:paraId="5DDB0128" w14:textId="7C111D21" w:rsidR="00651BE2" w:rsidRDefault="00365087">
      <w:pPr>
        <w:pStyle w:val="TableofFigures"/>
        <w:tabs>
          <w:tab w:val="right" w:leader="dot" w:pos="8772"/>
        </w:tabs>
        <w:rPr>
          <w:rFonts w:asciiTheme="minorHAnsi" w:eastAsiaTheme="minorEastAsia" w:hAnsiTheme="minorHAnsi" w:cstheme="minorBidi"/>
          <w:noProof/>
          <w:sz w:val="22"/>
          <w:szCs w:val="22"/>
        </w:rPr>
      </w:pPr>
      <w:hyperlink w:anchor="_Toc9418401" w:history="1">
        <w:r w:rsidR="00651BE2" w:rsidRPr="00721245">
          <w:rPr>
            <w:rStyle w:val="Hyperlink"/>
            <w:noProof/>
          </w:rPr>
          <w:t>Hình 7. Bản vẽ biểu đồ trình tự đăng ký tạo tour</w:t>
        </w:r>
        <w:r w:rsidR="00651BE2">
          <w:rPr>
            <w:noProof/>
            <w:webHidden/>
          </w:rPr>
          <w:tab/>
        </w:r>
        <w:r w:rsidR="00651BE2">
          <w:rPr>
            <w:noProof/>
            <w:webHidden/>
          </w:rPr>
          <w:fldChar w:fldCharType="begin"/>
        </w:r>
        <w:r w:rsidR="00651BE2">
          <w:rPr>
            <w:noProof/>
            <w:webHidden/>
          </w:rPr>
          <w:instrText xml:space="preserve"> PAGEREF _Toc9418401 \h </w:instrText>
        </w:r>
        <w:r w:rsidR="00651BE2">
          <w:rPr>
            <w:noProof/>
            <w:webHidden/>
          </w:rPr>
        </w:r>
        <w:r w:rsidR="00651BE2">
          <w:rPr>
            <w:noProof/>
            <w:webHidden/>
          </w:rPr>
          <w:fldChar w:fldCharType="separate"/>
        </w:r>
        <w:r w:rsidR="0052687B">
          <w:rPr>
            <w:noProof/>
            <w:webHidden/>
          </w:rPr>
          <w:t>25</w:t>
        </w:r>
        <w:r w:rsidR="00651BE2">
          <w:rPr>
            <w:noProof/>
            <w:webHidden/>
          </w:rPr>
          <w:fldChar w:fldCharType="end"/>
        </w:r>
      </w:hyperlink>
    </w:p>
    <w:p w14:paraId="35C84568" w14:textId="4A1B9003"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02" w:history="1">
        <w:r w:rsidR="00651BE2" w:rsidRPr="00721245">
          <w:rPr>
            <w:rStyle w:val="Hyperlink"/>
            <w:noProof/>
          </w:rPr>
          <w:t>Hình 8. Bản vẽ biểu đồ trình tự thêm thành viên vào tour</w:t>
        </w:r>
        <w:r w:rsidR="00651BE2">
          <w:rPr>
            <w:noProof/>
            <w:webHidden/>
          </w:rPr>
          <w:tab/>
        </w:r>
        <w:r w:rsidR="00651BE2">
          <w:rPr>
            <w:noProof/>
            <w:webHidden/>
          </w:rPr>
          <w:fldChar w:fldCharType="begin"/>
        </w:r>
        <w:r w:rsidR="00651BE2">
          <w:rPr>
            <w:noProof/>
            <w:webHidden/>
          </w:rPr>
          <w:instrText xml:space="preserve"> PAGEREF _Toc9418402 \h </w:instrText>
        </w:r>
        <w:r w:rsidR="00651BE2">
          <w:rPr>
            <w:noProof/>
            <w:webHidden/>
          </w:rPr>
        </w:r>
        <w:r w:rsidR="00651BE2">
          <w:rPr>
            <w:noProof/>
            <w:webHidden/>
          </w:rPr>
          <w:fldChar w:fldCharType="separate"/>
        </w:r>
        <w:r w:rsidR="0052687B">
          <w:rPr>
            <w:noProof/>
            <w:webHidden/>
          </w:rPr>
          <w:t>26</w:t>
        </w:r>
        <w:r w:rsidR="00651BE2">
          <w:rPr>
            <w:noProof/>
            <w:webHidden/>
          </w:rPr>
          <w:fldChar w:fldCharType="end"/>
        </w:r>
      </w:hyperlink>
    </w:p>
    <w:p w14:paraId="5F1B7382" w14:textId="61B702D4"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03" w:history="1">
        <w:r w:rsidR="00651BE2" w:rsidRPr="00721245">
          <w:rPr>
            <w:rStyle w:val="Hyperlink"/>
            <w:noProof/>
          </w:rPr>
          <w:t>Hình 9. Bản vẽ giao diện progress bar</w:t>
        </w:r>
        <w:r w:rsidR="00651BE2">
          <w:rPr>
            <w:noProof/>
            <w:webHidden/>
          </w:rPr>
          <w:tab/>
        </w:r>
        <w:r w:rsidR="00651BE2">
          <w:rPr>
            <w:noProof/>
            <w:webHidden/>
          </w:rPr>
          <w:fldChar w:fldCharType="begin"/>
        </w:r>
        <w:r w:rsidR="00651BE2">
          <w:rPr>
            <w:noProof/>
            <w:webHidden/>
          </w:rPr>
          <w:instrText xml:space="preserve"> PAGEREF _Toc9418403 \h </w:instrText>
        </w:r>
        <w:r w:rsidR="00651BE2">
          <w:rPr>
            <w:noProof/>
            <w:webHidden/>
          </w:rPr>
        </w:r>
        <w:r w:rsidR="00651BE2">
          <w:rPr>
            <w:noProof/>
            <w:webHidden/>
          </w:rPr>
          <w:fldChar w:fldCharType="separate"/>
        </w:r>
        <w:r w:rsidR="0052687B">
          <w:rPr>
            <w:noProof/>
            <w:webHidden/>
          </w:rPr>
          <w:t>27</w:t>
        </w:r>
        <w:r w:rsidR="00651BE2">
          <w:rPr>
            <w:noProof/>
            <w:webHidden/>
          </w:rPr>
          <w:fldChar w:fldCharType="end"/>
        </w:r>
      </w:hyperlink>
    </w:p>
    <w:p w14:paraId="3B2B1C11" w14:textId="705D148F"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04" w:history="1">
        <w:r w:rsidR="00651BE2" w:rsidRPr="00721245">
          <w:rPr>
            <w:rStyle w:val="Hyperlink"/>
            <w:noProof/>
          </w:rPr>
          <w:t>Hình 10. Bản vẽ giao diện đăng nhập</w:t>
        </w:r>
        <w:r w:rsidR="00651BE2">
          <w:rPr>
            <w:noProof/>
            <w:webHidden/>
          </w:rPr>
          <w:tab/>
        </w:r>
        <w:r w:rsidR="00651BE2">
          <w:rPr>
            <w:noProof/>
            <w:webHidden/>
          </w:rPr>
          <w:fldChar w:fldCharType="begin"/>
        </w:r>
        <w:r w:rsidR="00651BE2">
          <w:rPr>
            <w:noProof/>
            <w:webHidden/>
          </w:rPr>
          <w:instrText xml:space="preserve"> PAGEREF _Toc9418404 \h </w:instrText>
        </w:r>
        <w:r w:rsidR="00651BE2">
          <w:rPr>
            <w:noProof/>
            <w:webHidden/>
          </w:rPr>
        </w:r>
        <w:r w:rsidR="00651BE2">
          <w:rPr>
            <w:noProof/>
            <w:webHidden/>
          </w:rPr>
          <w:fldChar w:fldCharType="separate"/>
        </w:r>
        <w:r w:rsidR="0052687B">
          <w:rPr>
            <w:noProof/>
            <w:webHidden/>
          </w:rPr>
          <w:t>28</w:t>
        </w:r>
        <w:r w:rsidR="00651BE2">
          <w:rPr>
            <w:noProof/>
            <w:webHidden/>
          </w:rPr>
          <w:fldChar w:fldCharType="end"/>
        </w:r>
      </w:hyperlink>
    </w:p>
    <w:p w14:paraId="7FE089D8" w14:textId="6F00BC81"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05" w:history="1">
        <w:r w:rsidR="00651BE2" w:rsidRPr="00721245">
          <w:rPr>
            <w:rStyle w:val="Hyperlink"/>
            <w:noProof/>
          </w:rPr>
          <w:t>Hình 11. Bản vẽ giao diện sau khi đăng nhập (trang chủ)</w:t>
        </w:r>
        <w:r w:rsidR="00651BE2">
          <w:rPr>
            <w:noProof/>
            <w:webHidden/>
          </w:rPr>
          <w:tab/>
        </w:r>
        <w:r w:rsidR="00651BE2">
          <w:rPr>
            <w:noProof/>
            <w:webHidden/>
          </w:rPr>
          <w:fldChar w:fldCharType="begin"/>
        </w:r>
        <w:r w:rsidR="00651BE2">
          <w:rPr>
            <w:noProof/>
            <w:webHidden/>
          </w:rPr>
          <w:instrText xml:space="preserve"> PAGEREF _Toc9418405 \h </w:instrText>
        </w:r>
        <w:r w:rsidR="00651BE2">
          <w:rPr>
            <w:noProof/>
            <w:webHidden/>
          </w:rPr>
        </w:r>
        <w:r w:rsidR="00651BE2">
          <w:rPr>
            <w:noProof/>
            <w:webHidden/>
          </w:rPr>
          <w:fldChar w:fldCharType="separate"/>
        </w:r>
        <w:r w:rsidR="0052687B">
          <w:rPr>
            <w:noProof/>
            <w:webHidden/>
          </w:rPr>
          <w:t>29</w:t>
        </w:r>
        <w:r w:rsidR="00651BE2">
          <w:rPr>
            <w:noProof/>
            <w:webHidden/>
          </w:rPr>
          <w:fldChar w:fldCharType="end"/>
        </w:r>
      </w:hyperlink>
    </w:p>
    <w:p w14:paraId="64152338" w14:textId="341D30ED"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06" w:history="1">
        <w:r w:rsidR="00651BE2" w:rsidRPr="00721245">
          <w:rPr>
            <w:rStyle w:val="Hyperlink"/>
            <w:noProof/>
          </w:rPr>
          <w:t>Hình 12. Bản vẽ giao diện tab danh sách tour</w:t>
        </w:r>
        <w:r w:rsidR="00651BE2">
          <w:rPr>
            <w:noProof/>
            <w:webHidden/>
          </w:rPr>
          <w:tab/>
        </w:r>
        <w:r w:rsidR="00651BE2">
          <w:rPr>
            <w:noProof/>
            <w:webHidden/>
          </w:rPr>
          <w:fldChar w:fldCharType="begin"/>
        </w:r>
        <w:r w:rsidR="00651BE2">
          <w:rPr>
            <w:noProof/>
            <w:webHidden/>
          </w:rPr>
          <w:instrText xml:space="preserve"> PAGEREF _Toc9418406 \h </w:instrText>
        </w:r>
        <w:r w:rsidR="00651BE2">
          <w:rPr>
            <w:noProof/>
            <w:webHidden/>
          </w:rPr>
        </w:r>
        <w:r w:rsidR="00651BE2">
          <w:rPr>
            <w:noProof/>
            <w:webHidden/>
          </w:rPr>
          <w:fldChar w:fldCharType="separate"/>
        </w:r>
        <w:r w:rsidR="0052687B">
          <w:rPr>
            <w:noProof/>
            <w:webHidden/>
          </w:rPr>
          <w:t>30</w:t>
        </w:r>
        <w:r w:rsidR="00651BE2">
          <w:rPr>
            <w:noProof/>
            <w:webHidden/>
          </w:rPr>
          <w:fldChar w:fldCharType="end"/>
        </w:r>
      </w:hyperlink>
    </w:p>
    <w:p w14:paraId="19F51002" w14:textId="71C2D828"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07" w:history="1">
        <w:r w:rsidR="00651BE2" w:rsidRPr="00721245">
          <w:rPr>
            <w:rStyle w:val="Hyperlink"/>
            <w:noProof/>
          </w:rPr>
          <w:t>Hình 13. Bản vẽ giao diện 1 tour item</w:t>
        </w:r>
        <w:r w:rsidR="00651BE2">
          <w:rPr>
            <w:noProof/>
            <w:webHidden/>
          </w:rPr>
          <w:tab/>
        </w:r>
        <w:r w:rsidR="00651BE2">
          <w:rPr>
            <w:noProof/>
            <w:webHidden/>
          </w:rPr>
          <w:fldChar w:fldCharType="begin"/>
        </w:r>
        <w:r w:rsidR="00651BE2">
          <w:rPr>
            <w:noProof/>
            <w:webHidden/>
          </w:rPr>
          <w:instrText xml:space="preserve"> PAGEREF _Toc9418407 \h </w:instrText>
        </w:r>
        <w:r w:rsidR="00651BE2">
          <w:rPr>
            <w:noProof/>
            <w:webHidden/>
          </w:rPr>
        </w:r>
        <w:r w:rsidR="00651BE2">
          <w:rPr>
            <w:noProof/>
            <w:webHidden/>
          </w:rPr>
          <w:fldChar w:fldCharType="separate"/>
        </w:r>
        <w:r w:rsidR="0052687B">
          <w:rPr>
            <w:noProof/>
            <w:webHidden/>
          </w:rPr>
          <w:t>30</w:t>
        </w:r>
        <w:r w:rsidR="00651BE2">
          <w:rPr>
            <w:noProof/>
            <w:webHidden/>
          </w:rPr>
          <w:fldChar w:fldCharType="end"/>
        </w:r>
      </w:hyperlink>
    </w:p>
    <w:p w14:paraId="6973EF72" w14:textId="15D2407F"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08" w:history="1">
        <w:r w:rsidR="00651BE2" w:rsidRPr="00721245">
          <w:rPr>
            <w:rStyle w:val="Hyperlink"/>
            <w:noProof/>
          </w:rPr>
          <w:t>Hình 14. Bản vẽ giao diện tab danh sách tin tức</w:t>
        </w:r>
        <w:r w:rsidR="00651BE2">
          <w:rPr>
            <w:noProof/>
            <w:webHidden/>
          </w:rPr>
          <w:tab/>
        </w:r>
        <w:r w:rsidR="00651BE2">
          <w:rPr>
            <w:noProof/>
            <w:webHidden/>
          </w:rPr>
          <w:fldChar w:fldCharType="begin"/>
        </w:r>
        <w:r w:rsidR="00651BE2">
          <w:rPr>
            <w:noProof/>
            <w:webHidden/>
          </w:rPr>
          <w:instrText xml:space="preserve"> PAGEREF _Toc9418408 \h </w:instrText>
        </w:r>
        <w:r w:rsidR="00651BE2">
          <w:rPr>
            <w:noProof/>
            <w:webHidden/>
          </w:rPr>
        </w:r>
        <w:r w:rsidR="00651BE2">
          <w:rPr>
            <w:noProof/>
            <w:webHidden/>
          </w:rPr>
          <w:fldChar w:fldCharType="separate"/>
        </w:r>
        <w:r w:rsidR="0052687B">
          <w:rPr>
            <w:noProof/>
            <w:webHidden/>
          </w:rPr>
          <w:t>31</w:t>
        </w:r>
        <w:r w:rsidR="00651BE2">
          <w:rPr>
            <w:noProof/>
            <w:webHidden/>
          </w:rPr>
          <w:fldChar w:fldCharType="end"/>
        </w:r>
      </w:hyperlink>
    </w:p>
    <w:p w14:paraId="1FB5D6A3" w14:textId="4B0E762D"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09" w:history="1">
        <w:r w:rsidR="00651BE2" w:rsidRPr="00721245">
          <w:rPr>
            <w:rStyle w:val="Hyperlink"/>
            <w:noProof/>
          </w:rPr>
          <w:t>Hình 15. Bản vẽ giao diện 1 news item</w:t>
        </w:r>
        <w:r w:rsidR="00651BE2">
          <w:rPr>
            <w:noProof/>
            <w:webHidden/>
          </w:rPr>
          <w:tab/>
        </w:r>
        <w:r w:rsidR="00651BE2">
          <w:rPr>
            <w:noProof/>
            <w:webHidden/>
          </w:rPr>
          <w:fldChar w:fldCharType="begin"/>
        </w:r>
        <w:r w:rsidR="00651BE2">
          <w:rPr>
            <w:noProof/>
            <w:webHidden/>
          </w:rPr>
          <w:instrText xml:space="preserve"> PAGEREF _Toc9418409 \h </w:instrText>
        </w:r>
        <w:r w:rsidR="00651BE2">
          <w:rPr>
            <w:noProof/>
            <w:webHidden/>
          </w:rPr>
        </w:r>
        <w:r w:rsidR="00651BE2">
          <w:rPr>
            <w:noProof/>
            <w:webHidden/>
          </w:rPr>
          <w:fldChar w:fldCharType="separate"/>
        </w:r>
        <w:r w:rsidR="0052687B">
          <w:rPr>
            <w:noProof/>
            <w:webHidden/>
          </w:rPr>
          <w:t>31</w:t>
        </w:r>
        <w:r w:rsidR="00651BE2">
          <w:rPr>
            <w:noProof/>
            <w:webHidden/>
          </w:rPr>
          <w:fldChar w:fldCharType="end"/>
        </w:r>
      </w:hyperlink>
    </w:p>
    <w:p w14:paraId="1DF7E61C" w14:textId="7E57CB53"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0" w:history="1">
        <w:r w:rsidR="00651BE2" w:rsidRPr="00721245">
          <w:rPr>
            <w:rStyle w:val="Hyperlink"/>
            <w:noProof/>
          </w:rPr>
          <w:t>Hình 16. Bản vẽ giao diện tab thông tin cá nhân</w:t>
        </w:r>
        <w:r w:rsidR="00651BE2">
          <w:rPr>
            <w:noProof/>
            <w:webHidden/>
          </w:rPr>
          <w:tab/>
        </w:r>
        <w:r w:rsidR="00651BE2">
          <w:rPr>
            <w:noProof/>
            <w:webHidden/>
          </w:rPr>
          <w:fldChar w:fldCharType="begin"/>
        </w:r>
        <w:r w:rsidR="00651BE2">
          <w:rPr>
            <w:noProof/>
            <w:webHidden/>
          </w:rPr>
          <w:instrText xml:space="preserve"> PAGEREF _Toc9418410 \h </w:instrText>
        </w:r>
        <w:r w:rsidR="00651BE2">
          <w:rPr>
            <w:noProof/>
            <w:webHidden/>
          </w:rPr>
        </w:r>
        <w:r w:rsidR="00651BE2">
          <w:rPr>
            <w:noProof/>
            <w:webHidden/>
          </w:rPr>
          <w:fldChar w:fldCharType="separate"/>
        </w:r>
        <w:r w:rsidR="0052687B">
          <w:rPr>
            <w:noProof/>
            <w:webHidden/>
          </w:rPr>
          <w:t>32</w:t>
        </w:r>
        <w:r w:rsidR="00651BE2">
          <w:rPr>
            <w:noProof/>
            <w:webHidden/>
          </w:rPr>
          <w:fldChar w:fldCharType="end"/>
        </w:r>
      </w:hyperlink>
    </w:p>
    <w:p w14:paraId="4A43912B" w14:textId="2FC04AAC"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1" w:history="1">
        <w:r w:rsidR="00651BE2" w:rsidRPr="00721245">
          <w:rPr>
            <w:rStyle w:val="Hyperlink"/>
            <w:noProof/>
          </w:rPr>
          <w:t>Hình 17. Bản vẽ giao diện tab danh sách hội thoại</w:t>
        </w:r>
        <w:r w:rsidR="00651BE2">
          <w:rPr>
            <w:noProof/>
            <w:webHidden/>
          </w:rPr>
          <w:tab/>
        </w:r>
        <w:r w:rsidR="00651BE2">
          <w:rPr>
            <w:noProof/>
            <w:webHidden/>
          </w:rPr>
          <w:fldChar w:fldCharType="begin"/>
        </w:r>
        <w:r w:rsidR="00651BE2">
          <w:rPr>
            <w:noProof/>
            <w:webHidden/>
          </w:rPr>
          <w:instrText xml:space="preserve"> PAGEREF _Toc9418411 \h </w:instrText>
        </w:r>
        <w:r w:rsidR="00651BE2">
          <w:rPr>
            <w:noProof/>
            <w:webHidden/>
          </w:rPr>
        </w:r>
        <w:r w:rsidR="00651BE2">
          <w:rPr>
            <w:noProof/>
            <w:webHidden/>
          </w:rPr>
          <w:fldChar w:fldCharType="separate"/>
        </w:r>
        <w:r w:rsidR="0052687B">
          <w:rPr>
            <w:noProof/>
            <w:webHidden/>
          </w:rPr>
          <w:t>33</w:t>
        </w:r>
        <w:r w:rsidR="00651BE2">
          <w:rPr>
            <w:noProof/>
            <w:webHidden/>
          </w:rPr>
          <w:fldChar w:fldCharType="end"/>
        </w:r>
      </w:hyperlink>
    </w:p>
    <w:p w14:paraId="1D250606" w14:textId="5A2ACD9D"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2" w:history="1">
        <w:r w:rsidR="00651BE2" w:rsidRPr="00721245">
          <w:rPr>
            <w:rStyle w:val="Hyperlink"/>
            <w:noProof/>
          </w:rPr>
          <w:t>Hình 18. Bản vẽ giao diện 1 conversation item</w:t>
        </w:r>
        <w:r w:rsidR="00651BE2">
          <w:rPr>
            <w:noProof/>
            <w:webHidden/>
          </w:rPr>
          <w:tab/>
        </w:r>
        <w:r w:rsidR="00651BE2">
          <w:rPr>
            <w:noProof/>
            <w:webHidden/>
          </w:rPr>
          <w:fldChar w:fldCharType="begin"/>
        </w:r>
        <w:r w:rsidR="00651BE2">
          <w:rPr>
            <w:noProof/>
            <w:webHidden/>
          </w:rPr>
          <w:instrText xml:space="preserve"> PAGEREF _Toc9418412 \h </w:instrText>
        </w:r>
        <w:r w:rsidR="00651BE2">
          <w:rPr>
            <w:noProof/>
            <w:webHidden/>
          </w:rPr>
        </w:r>
        <w:r w:rsidR="00651BE2">
          <w:rPr>
            <w:noProof/>
            <w:webHidden/>
          </w:rPr>
          <w:fldChar w:fldCharType="separate"/>
        </w:r>
        <w:r w:rsidR="0052687B">
          <w:rPr>
            <w:noProof/>
            <w:webHidden/>
          </w:rPr>
          <w:t>33</w:t>
        </w:r>
        <w:r w:rsidR="00651BE2">
          <w:rPr>
            <w:noProof/>
            <w:webHidden/>
          </w:rPr>
          <w:fldChar w:fldCharType="end"/>
        </w:r>
      </w:hyperlink>
    </w:p>
    <w:p w14:paraId="3064E122" w14:textId="3798E107"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3" w:history="1">
        <w:r w:rsidR="00651BE2" w:rsidRPr="00721245">
          <w:rPr>
            <w:rStyle w:val="Hyperlink"/>
            <w:noProof/>
          </w:rPr>
          <w:t>Hình 19. Bản vẽ giao diện tab liên hệ</w:t>
        </w:r>
        <w:r w:rsidR="00651BE2">
          <w:rPr>
            <w:noProof/>
            <w:webHidden/>
          </w:rPr>
          <w:tab/>
        </w:r>
        <w:r w:rsidR="00651BE2">
          <w:rPr>
            <w:noProof/>
            <w:webHidden/>
          </w:rPr>
          <w:fldChar w:fldCharType="begin"/>
        </w:r>
        <w:r w:rsidR="00651BE2">
          <w:rPr>
            <w:noProof/>
            <w:webHidden/>
          </w:rPr>
          <w:instrText xml:space="preserve"> PAGEREF _Toc9418413 \h </w:instrText>
        </w:r>
        <w:r w:rsidR="00651BE2">
          <w:rPr>
            <w:noProof/>
            <w:webHidden/>
          </w:rPr>
        </w:r>
        <w:r w:rsidR="00651BE2">
          <w:rPr>
            <w:noProof/>
            <w:webHidden/>
          </w:rPr>
          <w:fldChar w:fldCharType="separate"/>
        </w:r>
        <w:r w:rsidR="0052687B">
          <w:rPr>
            <w:noProof/>
            <w:webHidden/>
          </w:rPr>
          <w:t>34</w:t>
        </w:r>
        <w:r w:rsidR="00651BE2">
          <w:rPr>
            <w:noProof/>
            <w:webHidden/>
          </w:rPr>
          <w:fldChar w:fldCharType="end"/>
        </w:r>
      </w:hyperlink>
    </w:p>
    <w:p w14:paraId="291D9DBC" w14:textId="62AE4111"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4" w:history="1">
        <w:r w:rsidR="00651BE2" w:rsidRPr="00721245">
          <w:rPr>
            <w:rStyle w:val="Hyperlink"/>
            <w:noProof/>
          </w:rPr>
          <w:t>Hình 20. Bản vẽ giao diện 1 contact item</w:t>
        </w:r>
        <w:r w:rsidR="00651BE2">
          <w:rPr>
            <w:noProof/>
            <w:webHidden/>
          </w:rPr>
          <w:tab/>
        </w:r>
        <w:r w:rsidR="00651BE2">
          <w:rPr>
            <w:noProof/>
            <w:webHidden/>
          </w:rPr>
          <w:fldChar w:fldCharType="begin"/>
        </w:r>
        <w:r w:rsidR="00651BE2">
          <w:rPr>
            <w:noProof/>
            <w:webHidden/>
          </w:rPr>
          <w:instrText xml:space="preserve"> PAGEREF _Toc9418414 \h </w:instrText>
        </w:r>
        <w:r w:rsidR="00651BE2">
          <w:rPr>
            <w:noProof/>
            <w:webHidden/>
          </w:rPr>
        </w:r>
        <w:r w:rsidR="00651BE2">
          <w:rPr>
            <w:noProof/>
            <w:webHidden/>
          </w:rPr>
          <w:fldChar w:fldCharType="separate"/>
        </w:r>
        <w:r w:rsidR="0052687B">
          <w:rPr>
            <w:noProof/>
            <w:webHidden/>
          </w:rPr>
          <w:t>34</w:t>
        </w:r>
        <w:r w:rsidR="00651BE2">
          <w:rPr>
            <w:noProof/>
            <w:webHidden/>
          </w:rPr>
          <w:fldChar w:fldCharType="end"/>
        </w:r>
      </w:hyperlink>
    </w:p>
    <w:p w14:paraId="7038FA9A" w14:textId="5A4C6E77"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5" w:history="1">
        <w:r w:rsidR="00651BE2" w:rsidRPr="00721245">
          <w:rPr>
            <w:rStyle w:val="Hyperlink"/>
            <w:noProof/>
          </w:rPr>
          <w:t>Hình 21. Bản vẽ giao diện 1 tour</w:t>
        </w:r>
        <w:r w:rsidR="00651BE2">
          <w:rPr>
            <w:noProof/>
            <w:webHidden/>
          </w:rPr>
          <w:tab/>
        </w:r>
        <w:r w:rsidR="00651BE2">
          <w:rPr>
            <w:noProof/>
            <w:webHidden/>
          </w:rPr>
          <w:fldChar w:fldCharType="begin"/>
        </w:r>
        <w:r w:rsidR="00651BE2">
          <w:rPr>
            <w:noProof/>
            <w:webHidden/>
          </w:rPr>
          <w:instrText xml:space="preserve"> PAGEREF _Toc9418415 \h </w:instrText>
        </w:r>
        <w:r w:rsidR="00651BE2">
          <w:rPr>
            <w:noProof/>
            <w:webHidden/>
          </w:rPr>
        </w:r>
        <w:r w:rsidR="00651BE2">
          <w:rPr>
            <w:noProof/>
            <w:webHidden/>
          </w:rPr>
          <w:fldChar w:fldCharType="separate"/>
        </w:r>
        <w:r w:rsidR="0052687B">
          <w:rPr>
            <w:noProof/>
            <w:webHidden/>
          </w:rPr>
          <w:t>35</w:t>
        </w:r>
        <w:r w:rsidR="00651BE2">
          <w:rPr>
            <w:noProof/>
            <w:webHidden/>
          </w:rPr>
          <w:fldChar w:fldCharType="end"/>
        </w:r>
      </w:hyperlink>
    </w:p>
    <w:p w14:paraId="54F2E6D2" w14:textId="6C33097F"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6" w:history="1">
        <w:r w:rsidR="00651BE2" w:rsidRPr="00721245">
          <w:rPr>
            <w:rStyle w:val="Hyperlink"/>
            <w:noProof/>
          </w:rPr>
          <w:t>Hình 22. Bản vẽ giao diện bản đồ tour</w:t>
        </w:r>
        <w:r w:rsidR="00651BE2">
          <w:rPr>
            <w:noProof/>
            <w:webHidden/>
          </w:rPr>
          <w:tab/>
        </w:r>
        <w:r w:rsidR="00651BE2">
          <w:rPr>
            <w:noProof/>
            <w:webHidden/>
          </w:rPr>
          <w:fldChar w:fldCharType="begin"/>
        </w:r>
        <w:r w:rsidR="00651BE2">
          <w:rPr>
            <w:noProof/>
            <w:webHidden/>
          </w:rPr>
          <w:instrText xml:space="preserve"> PAGEREF _Toc9418416 \h </w:instrText>
        </w:r>
        <w:r w:rsidR="00651BE2">
          <w:rPr>
            <w:noProof/>
            <w:webHidden/>
          </w:rPr>
        </w:r>
        <w:r w:rsidR="00651BE2">
          <w:rPr>
            <w:noProof/>
            <w:webHidden/>
          </w:rPr>
          <w:fldChar w:fldCharType="separate"/>
        </w:r>
        <w:r w:rsidR="0052687B">
          <w:rPr>
            <w:noProof/>
            <w:webHidden/>
          </w:rPr>
          <w:t>36</w:t>
        </w:r>
        <w:r w:rsidR="00651BE2">
          <w:rPr>
            <w:noProof/>
            <w:webHidden/>
          </w:rPr>
          <w:fldChar w:fldCharType="end"/>
        </w:r>
      </w:hyperlink>
    </w:p>
    <w:p w14:paraId="058DF051" w14:textId="0DCC6991"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7" w:history="1">
        <w:r w:rsidR="00651BE2" w:rsidRPr="00721245">
          <w:rPr>
            <w:rStyle w:val="Hyperlink"/>
            <w:noProof/>
          </w:rPr>
          <w:t>Hình 23. Bản vẽ giao diện các marker</w:t>
        </w:r>
        <w:r w:rsidR="00651BE2">
          <w:rPr>
            <w:noProof/>
            <w:webHidden/>
          </w:rPr>
          <w:tab/>
        </w:r>
        <w:r w:rsidR="00651BE2">
          <w:rPr>
            <w:noProof/>
            <w:webHidden/>
          </w:rPr>
          <w:fldChar w:fldCharType="begin"/>
        </w:r>
        <w:r w:rsidR="00651BE2">
          <w:rPr>
            <w:noProof/>
            <w:webHidden/>
          </w:rPr>
          <w:instrText xml:space="preserve"> PAGEREF _Toc9418417 \h </w:instrText>
        </w:r>
        <w:r w:rsidR="00651BE2">
          <w:rPr>
            <w:noProof/>
            <w:webHidden/>
          </w:rPr>
        </w:r>
        <w:r w:rsidR="00651BE2">
          <w:rPr>
            <w:noProof/>
            <w:webHidden/>
          </w:rPr>
          <w:fldChar w:fldCharType="separate"/>
        </w:r>
        <w:r w:rsidR="0052687B">
          <w:rPr>
            <w:noProof/>
            <w:webHidden/>
          </w:rPr>
          <w:t>37</w:t>
        </w:r>
        <w:r w:rsidR="00651BE2">
          <w:rPr>
            <w:noProof/>
            <w:webHidden/>
          </w:rPr>
          <w:fldChar w:fldCharType="end"/>
        </w:r>
      </w:hyperlink>
    </w:p>
    <w:p w14:paraId="314907BA" w14:textId="27B59ECF"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8" w:history="1">
        <w:r w:rsidR="00651BE2" w:rsidRPr="00721245">
          <w:rPr>
            <w:rStyle w:val="Hyperlink"/>
            <w:noProof/>
          </w:rPr>
          <w:t>Hình 24. Bản vẽ giao diện các route</w:t>
        </w:r>
        <w:r w:rsidR="00651BE2">
          <w:rPr>
            <w:noProof/>
            <w:webHidden/>
          </w:rPr>
          <w:tab/>
        </w:r>
        <w:r w:rsidR="00651BE2">
          <w:rPr>
            <w:noProof/>
            <w:webHidden/>
          </w:rPr>
          <w:fldChar w:fldCharType="begin"/>
        </w:r>
        <w:r w:rsidR="00651BE2">
          <w:rPr>
            <w:noProof/>
            <w:webHidden/>
          </w:rPr>
          <w:instrText xml:space="preserve"> PAGEREF _Toc9418418 \h </w:instrText>
        </w:r>
        <w:r w:rsidR="00651BE2">
          <w:rPr>
            <w:noProof/>
            <w:webHidden/>
          </w:rPr>
        </w:r>
        <w:r w:rsidR="00651BE2">
          <w:rPr>
            <w:noProof/>
            <w:webHidden/>
          </w:rPr>
          <w:fldChar w:fldCharType="separate"/>
        </w:r>
        <w:r w:rsidR="0052687B">
          <w:rPr>
            <w:noProof/>
            <w:webHidden/>
          </w:rPr>
          <w:t>38</w:t>
        </w:r>
        <w:r w:rsidR="00651BE2">
          <w:rPr>
            <w:noProof/>
            <w:webHidden/>
          </w:rPr>
          <w:fldChar w:fldCharType="end"/>
        </w:r>
      </w:hyperlink>
    </w:p>
    <w:p w14:paraId="59BA3C2A" w14:textId="20017D35"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19" w:history="1">
        <w:r w:rsidR="00651BE2" w:rsidRPr="00721245">
          <w:rPr>
            <w:rStyle w:val="Hyperlink"/>
            <w:noProof/>
          </w:rPr>
          <w:t>Hình 25. Bản vẽ minh hoạ các route khi biết 1 route màu xanh da trời</w:t>
        </w:r>
        <w:r w:rsidR="00651BE2">
          <w:rPr>
            <w:noProof/>
            <w:webHidden/>
          </w:rPr>
          <w:tab/>
        </w:r>
        <w:r w:rsidR="00651BE2">
          <w:rPr>
            <w:noProof/>
            <w:webHidden/>
          </w:rPr>
          <w:fldChar w:fldCharType="begin"/>
        </w:r>
        <w:r w:rsidR="00651BE2">
          <w:rPr>
            <w:noProof/>
            <w:webHidden/>
          </w:rPr>
          <w:instrText xml:space="preserve"> PAGEREF _Toc9418419 \h </w:instrText>
        </w:r>
        <w:r w:rsidR="00651BE2">
          <w:rPr>
            <w:noProof/>
            <w:webHidden/>
          </w:rPr>
        </w:r>
        <w:r w:rsidR="00651BE2">
          <w:rPr>
            <w:noProof/>
            <w:webHidden/>
          </w:rPr>
          <w:fldChar w:fldCharType="separate"/>
        </w:r>
        <w:r w:rsidR="0052687B">
          <w:rPr>
            <w:noProof/>
            <w:webHidden/>
          </w:rPr>
          <w:t>39</w:t>
        </w:r>
        <w:r w:rsidR="00651BE2">
          <w:rPr>
            <w:noProof/>
            <w:webHidden/>
          </w:rPr>
          <w:fldChar w:fldCharType="end"/>
        </w:r>
      </w:hyperlink>
    </w:p>
    <w:p w14:paraId="58A3100B" w14:textId="0162FA5E"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20" w:history="1">
        <w:r w:rsidR="00651BE2" w:rsidRPr="00721245">
          <w:rPr>
            <w:rStyle w:val="Hyperlink"/>
            <w:noProof/>
          </w:rPr>
          <w:t>Hình 26. Bản vẽ minh hoạ các route khi biết 1 route màu đỏ</w:t>
        </w:r>
        <w:r w:rsidR="00651BE2">
          <w:rPr>
            <w:noProof/>
            <w:webHidden/>
          </w:rPr>
          <w:tab/>
        </w:r>
        <w:r w:rsidR="00651BE2">
          <w:rPr>
            <w:noProof/>
            <w:webHidden/>
          </w:rPr>
          <w:fldChar w:fldCharType="begin"/>
        </w:r>
        <w:r w:rsidR="00651BE2">
          <w:rPr>
            <w:noProof/>
            <w:webHidden/>
          </w:rPr>
          <w:instrText xml:space="preserve"> PAGEREF _Toc9418420 \h </w:instrText>
        </w:r>
        <w:r w:rsidR="00651BE2">
          <w:rPr>
            <w:noProof/>
            <w:webHidden/>
          </w:rPr>
        </w:r>
        <w:r w:rsidR="00651BE2">
          <w:rPr>
            <w:noProof/>
            <w:webHidden/>
          </w:rPr>
          <w:fldChar w:fldCharType="separate"/>
        </w:r>
        <w:r w:rsidR="0052687B">
          <w:rPr>
            <w:noProof/>
            <w:webHidden/>
          </w:rPr>
          <w:t>39</w:t>
        </w:r>
        <w:r w:rsidR="00651BE2">
          <w:rPr>
            <w:noProof/>
            <w:webHidden/>
          </w:rPr>
          <w:fldChar w:fldCharType="end"/>
        </w:r>
      </w:hyperlink>
    </w:p>
    <w:p w14:paraId="02AB4859" w14:textId="1A353AE0"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21" w:history="1">
        <w:r w:rsidR="00651BE2" w:rsidRPr="00721245">
          <w:rPr>
            <w:rStyle w:val="Hyperlink"/>
            <w:noProof/>
          </w:rPr>
          <w:t>Hình 27. Bản vẽ minh hoạ các route dịch đi 1 khoảng để không bị trùng với route khác</w:t>
        </w:r>
        <w:r w:rsidR="00651BE2">
          <w:rPr>
            <w:noProof/>
            <w:webHidden/>
          </w:rPr>
          <w:tab/>
        </w:r>
        <w:r w:rsidR="00651BE2">
          <w:rPr>
            <w:noProof/>
            <w:webHidden/>
          </w:rPr>
          <w:fldChar w:fldCharType="begin"/>
        </w:r>
        <w:r w:rsidR="00651BE2">
          <w:rPr>
            <w:noProof/>
            <w:webHidden/>
          </w:rPr>
          <w:instrText xml:space="preserve"> PAGEREF _Toc9418421 \h </w:instrText>
        </w:r>
        <w:r w:rsidR="00651BE2">
          <w:rPr>
            <w:noProof/>
            <w:webHidden/>
          </w:rPr>
        </w:r>
        <w:r w:rsidR="00651BE2">
          <w:rPr>
            <w:noProof/>
            <w:webHidden/>
          </w:rPr>
          <w:fldChar w:fldCharType="separate"/>
        </w:r>
        <w:r w:rsidR="0052687B">
          <w:rPr>
            <w:noProof/>
            <w:webHidden/>
          </w:rPr>
          <w:t>40</w:t>
        </w:r>
        <w:r w:rsidR="00651BE2">
          <w:rPr>
            <w:noProof/>
            <w:webHidden/>
          </w:rPr>
          <w:fldChar w:fldCharType="end"/>
        </w:r>
      </w:hyperlink>
    </w:p>
    <w:p w14:paraId="0003235A" w14:textId="7E465FA6"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22" w:history="1">
        <w:r w:rsidR="00651BE2" w:rsidRPr="00721245">
          <w:rPr>
            <w:rStyle w:val="Hyperlink"/>
            <w:noProof/>
          </w:rPr>
          <w:t>Hình 28. Bản vẽ giao diện bản đồ tour</w:t>
        </w:r>
        <w:r w:rsidR="00651BE2">
          <w:rPr>
            <w:noProof/>
            <w:webHidden/>
          </w:rPr>
          <w:tab/>
        </w:r>
        <w:r w:rsidR="00651BE2">
          <w:rPr>
            <w:noProof/>
            <w:webHidden/>
          </w:rPr>
          <w:fldChar w:fldCharType="begin"/>
        </w:r>
        <w:r w:rsidR="00651BE2">
          <w:rPr>
            <w:noProof/>
            <w:webHidden/>
          </w:rPr>
          <w:instrText xml:space="preserve"> PAGEREF _Toc9418422 \h </w:instrText>
        </w:r>
        <w:r w:rsidR="00651BE2">
          <w:rPr>
            <w:noProof/>
            <w:webHidden/>
          </w:rPr>
        </w:r>
        <w:r w:rsidR="00651BE2">
          <w:rPr>
            <w:noProof/>
            <w:webHidden/>
          </w:rPr>
          <w:fldChar w:fldCharType="separate"/>
        </w:r>
        <w:r w:rsidR="0052687B">
          <w:rPr>
            <w:noProof/>
            <w:webHidden/>
          </w:rPr>
          <w:t>40</w:t>
        </w:r>
        <w:r w:rsidR="00651BE2">
          <w:rPr>
            <w:noProof/>
            <w:webHidden/>
          </w:rPr>
          <w:fldChar w:fldCharType="end"/>
        </w:r>
      </w:hyperlink>
    </w:p>
    <w:p w14:paraId="136FDCD6" w14:textId="114FA65C"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23" w:history="1">
        <w:r w:rsidR="00651BE2" w:rsidRPr="00721245">
          <w:rPr>
            <w:rStyle w:val="Hyperlink"/>
            <w:noProof/>
          </w:rPr>
          <w:t>Hình 29. Bản vẽ giao diện bản đồ tour</w:t>
        </w:r>
        <w:r w:rsidR="00651BE2">
          <w:rPr>
            <w:noProof/>
            <w:webHidden/>
          </w:rPr>
          <w:tab/>
        </w:r>
        <w:r w:rsidR="00651BE2">
          <w:rPr>
            <w:noProof/>
            <w:webHidden/>
          </w:rPr>
          <w:fldChar w:fldCharType="begin"/>
        </w:r>
        <w:r w:rsidR="00651BE2">
          <w:rPr>
            <w:noProof/>
            <w:webHidden/>
          </w:rPr>
          <w:instrText xml:space="preserve"> PAGEREF _Toc9418423 \h </w:instrText>
        </w:r>
        <w:r w:rsidR="00651BE2">
          <w:rPr>
            <w:noProof/>
            <w:webHidden/>
          </w:rPr>
        </w:r>
        <w:r w:rsidR="00651BE2">
          <w:rPr>
            <w:noProof/>
            <w:webHidden/>
          </w:rPr>
          <w:fldChar w:fldCharType="separate"/>
        </w:r>
        <w:r w:rsidR="0052687B">
          <w:rPr>
            <w:noProof/>
            <w:webHidden/>
          </w:rPr>
          <w:t>41</w:t>
        </w:r>
        <w:r w:rsidR="00651BE2">
          <w:rPr>
            <w:noProof/>
            <w:webHidden/>
          </w:rPr>
          <w:fldChar w:fldCharType="end"/>
        </w:r>
      </w:hyperlink>
    </w:p>
    <w:p w14:paraId="4577BD80" w14:textId="217BA929"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24" w:history="1">
        <w:r w:rsidR="00651BE2" w:rsidRPr="00721245">
          <w:rPr>
            <w:rStyle w:val="Hyperlink"/>
            <w:noProof/>
          </w:rPr>
          <w:t>Hình 30. Bản vẽ giao diện thông tin của chặng</w:t>
        </w:r>
        <w:r w:rsidR="00651BE2">
          <w:rPr>
            <w:noProof/>
            <w:webHidden/>
          </w:rPr>
          <w:tab/>
        </w:r>
        <w:r w:rsidR="00651BE2">
          <w:rPr>
            <w:noProof/>
            <w:webHidden/>
          </w:rPr>
          <w:fldChar w:fldCharType="begin"/>
        </w:r>
        <w:r w:rsidR="00651BE2">
          <w:rPr>
            <w:noProof/>
            <w:webHidden/>
          </w:rPr>
          <w:instrText xml:space="preserve"> PAGEREF _Toc9418424 \h </w:instrText>
        </w:r>
        <w:r w:rsidR="00651BE2">
          <w:rPr>
            <w:noProof/>
            <w:webHidden/>
          </w:rPr>
        </w:r>
        <w:r w:rsidR="00651BE2">
          <w:rPr>
            <w:noProof/>
            <w:webHidden/>
          </w:rPr>
          <w:fldChar w:fldCharType="separate"/>
        </w:r>
        <w:r w:rsidR="0052687B">
          <w:rPr>
            <w:noProof/>
            <w:webHidden/>
          </w:rPr>
          <w:t>42</w:t>
        </w:r>
        <w:r w:rsidR="00651BE2">
          <w:rPr>
            <w:noProof/>
            <w:webHidden/>
          </w:rPr>
          <w:fldChar w:fldCharType="end"/>
        </w:r>
      </w:hyperlink>
    </w:p>
    <w:p w14:paraId="1DADB6A9" w14:textId="6B6CE556"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25" w:history="1">
        <w:r w:rsidR="00651BE2" w:rsidRPr="00721245">
          <w:rPr>
            <w:rStyle w:val="Hyperlink"/>
            <w:noProof/>
          </w:rPr>
          <w:t>Hình 31. Bản vẽ giao diện nhắn tin</w:t>
        </w:r>
        <w:r w:rsidR="00651BE2">
          <w:rPr>
            <w:noProof/>
            <w:webHidden/>
          </w:rPr>
          <w:tab/>
        </w:r>
        <w:r w:rsidR="00651BE2">
          <w:rPr>
            <w:noProof/>
            <w:webHidden/>
          </w:rPr>
          <w:fldChar w:fldCharType="begin"/>
        </w:r>
        <w:r w:rsidR="00651BE2">
          <w:rPr>
            <w:noProof/>
            <w:webHidden/>
          </w:rPr>
          <w:instrText xml:space="preserve"> PAGEREF _Toc9418425 \h </w:instrText>
        </w:r>
        <w:r w:rsidR="00651BE2">
          <w:rPr>
            <w:noProof/>
            <w:webHidden/>
          </w:rPr>
        </w:r>
        <w:r w:rsidR="00651BE2">
          <w:rPr>
            <w:noProof/>
            <w:webHidden/>
          </w:rPr>
          <w:fldChar w:fldCharType="separate"/>
        </w:r>
        <w:r w:rsidR="0052687B">
          <w:rPr>
            <w:noProof/>
            <w:webHidden/>
          </w:rPr>
          <w:t>43</w:t>
        </w:r>
        <w:r w:rsidR="00651BE2">
          <w:rPr>
            <w:noProof/>
            <w:webHidden/>
          </w:rPr>
          <w:fldChar w:fldCharType="end"/>
        </w:r>
      </w:hyperlink>
    </w:p>
    <w:p w14:paraId="2C453F19" w14:textId="5EF9E283" w:rsidR="00651BE2" w:rsidRDefault="003F38FD">
      <w:pPr>
        <w:pStyle w:val="TableofFigures"/>
        <w:tabs>
          <w:tab w:val="right" w:leader="dot" w:pos="8772"/>
        </w:tabs>
        <w:rPr>
          <w:rFonts w:asciiTheme="minorHAnsi" w:eastAsiaTheme="minorEastAsia" w:hAnsiTheme="minorHAnsi" w:cstheme="minorBidi"/>
          <w:noProof/>
          <w:sz w:val="22"/>
          <w:szCs w:val="22"/>
        </w:rPr>
      </w:pPr>
      <w:hyperlink w:anchor="_Toc9418426" w:history="1">
        <w:r w:rsidR="00651BE2" w:rsidRPr="00721245">
          <w:rPr>
            <w:rStyle w:val="Hyperlink"/>
            <w:noProof/>
          </w:rPr>
          <w:t>Hình 32. Mô hình tổng thể các thiết bị trong hệ thống</w:t>
        </w:r>
        <w:r w:rsidR="00651BE2">
          <w:rPr>
            <w:noProof/>
            <w:webHidden/>
          </w:rPr>
          <w:tab/>
        </w:r>
        <w:r w:rsidR="00651BE2">
          <w:rPr>
            <w:noProof/>
            <w:webHidden/>
          </w:rPr>
          <w:fldChar w:fldCharType="begin"/>
        </w:r>
        <w:r w:rsidR="00651BE2">
          <w:rPr>
            <w:noProof/>
            <w:webHidden/>
          </w:rPr>
          <w:instrText xml:space="preserve"> PAGEREF _Toc9418426 \h </w:instrText>
        </w:r>
        <w:r w:rsidR="00651BE2">
          <w:rPr>
            <w:noProof/>
            <w:webHidden/>
          </w:rPr>
        </w:r>
        <w:r w:rsidR="00651BE2">
          <w:rPr>
            <w:noProof/>
            <w:webHidden/>
          </w:rPr>
          <w:fldChar w:fldCharType="separate"/>
        </w:r>
        <w:r w:rsidR="0052687B">
          <w:rPr>
            <w:noProof/>
            <w:webHidden/>
          </w:rPr>
          <w:t>44</w:t>
        </w:r>
        <w:r w:rsidR="00651BE2">
          <w:rPr>
            <w:noProof/>
            <w:webHidden/>
          </w:rPr>
          <w:fldChar w:fldCharType="end"/>
        </w:r>
      </w:hyperlink>
    </w:p>
    <w:p w14:paraId="4C3AB78B" w14:textId="77777777" w:rsidR="00C5042C" w:rsidRDefault="00C5042C" w:rsidP="00C5042C">
      <w:pPr>
        <w:pStyle w:val="Caption"/>
        <w:jc w:val="both"/>
        <w:rPr>
          <w:szCs w:val="26"/>
          <w:lang w:val="vi-VN"/>
        </w:rPr>
      </w:pPr>
      <w:r>
        <w:rPr>
          <w:szCs w:val="26"/>
          <w:lang w:val="vi-VN"/>
        </w:rPr>
        <w:fldChar w:fldCharType="end"/>
      </w:r>
      <w:r w:rsidRPr="007742A5">
        <w:rPr>
          <w:szCs w:val="26"/>
          <w:lang w:val="vi-VN"/>
        </w:rPr>
        <w:br w:type="page"/>
      </w:r>
    </w:p>
    <w:p w14:paraId="03A02764" w14:textId="77777777" w:rsidR="00C5042C" w:rsidRPr="007742A5" w:rsidRDefault="00C5042C" w:rsidP="00C5042C">
      <w:pPr>
        <w:pStyle w:val="Heading1"/>
        <w:rPr>
          <w:lang w:val="vi-VN"/>
        </w:rPr>
      </w:pPr>
      <w:bookmarkStart w:id="9" w:name="_Toc9538772"/>
      <w:r w:rsidRPr="007742A5">
        <w:rPr>
          <w:lang w:val="vi-VN"/>
        </w:rPr>
        <w:lastRenderedPageBreak/>
        <w:t>DANH MỤC CÁC TỪ VIẾT TẮT VÀ THUẬT NGỮ</w:t>
      </w:r>
      <w:bookmarkEnd w:id="9"/>
    </w:p>
    <w:p w14:paraId="3213DD47" w14:textId="77777777" w:rsidR="00C5042C" w:rsidRDefault="00C5042C" w:rsidP="00C5042C">
      <w:pPr>
        <w:spacing w:line="288" w:lineRule="auto"/>
        <w:rPr>
          <w:szCs w:val="26"/>
          <w:lang w:val="vi-VN"/>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2880"/>
        <w:gridCol w:w="4680"/>
      </w:tblGrid>
      <w:tr w:rsidR="00C5042C" w:rsidRPr="00AB2AC4" w14:paraId="6B0E960D" w14:textId="77777777" w:rsidTr="009251EF">
        <w:trPr>
          <w:trHeight w:hRule="exact" w:val="526"/>
        </w:trPr>
        <w:tc>
          <w:tcPr>
            <w:tcW w:w="1260" w:type="dxa"/>
            <w:shd w:val="clear" w:color="auto" w:fill="E0E0E0"/>
            <w:vAlign w:val="center"/>
          </w:tcPr>
          <w:p w14:paraId="3F1CBE3E" w14:textId="77777777" w:rsidR="00C5042C" w:rsidRPr="00AB2AC4" w:rsidRDefault="00C5042C" w:rsidP="009251EF">
            <w:pPr>
              <w:spacing w:line="288" w:lineRule="auto"/>
              <w:ind w:right="-50"/>
              <w:jc w:val="center"/>
              <w:rPr>
                <w:b/>
              </w:rPr>
            </w:pPr>
            <w:r w:rsidRPr="00AB2AC4">
              <w:rPr>
                <w:b/>
              </w:rPr>
              <w:t>Số thứ tự</w:t>
            </w:r>
          </w:p>
        </w:tc>
        <w:tc>
          <w:tcPr>
            <w:tcW w:w="2880" w:type="dxa"/>
            <w:shd w:val="clear" w:color="auto" w:fill="E0E0E0"/>
            <w:vAlign w:val="center"/>
          </w:tcPr>
          <w:p w14:paraId="4CBB1502" w14:textId="77777777" w:rsidR="00C5042C" w:rsidRPr="00AB2AC4" w:rsidRDefault="00C5042C" w:rsidP="009251EF">
            <w:pPr>
              <w:spacing w:line="288" w:lineRule="auto"/>
              <w:ind w:right="-50"/>
              <w:jc w:val="left"/>
              <w:rPr>
                <w:b/>
              </w:rPr>
            </w:pPr>
            <w:r w:rsidRPr="00AB2AC4">
              <w:rPr>
                <w:b/>
              </w:rPr>
              <w:t>Từ viết tắt</w:t>
            </w:r>
          </w:p>
        </w:tc>
        <w:tc>
          <w:tcPr>
            <w:tcW w:w="4680" w:type="dxa"/>
            <w:shd w:val="clear" w:color="auto" w:fill="E0E0E0"/>
            <w:vAlign w:val="center"/>
          </w:tcPr>
          <w:p w14:paraId="4021C851" w14:textId="77777777" w:rsidR="00C5042C" w:rsidRPr="00AB2AC4" w:rsidRDefault="00C5042C" w:rsidP="009251EF">
            <w:pPr>
              <w:spacing w:line="288" w:lineRule="auto"/>
              <w:ind w:right="-50"/>
              <w:jc w:val="left"/>
              <w:rPr>
                <w:b/>
              </w:rPr>
            </w:pPr>
            <w:r w:rsidRPr="00AB2AC4">
              <w:rPr>
                <w:b/>
              </w:rPr>
              <w:t>Ý nghĩa</w:t>
            </w:r>
          </w:p>
        </w:tc>
      </w:tr>
      <w:tr w:rsidR="007B57C3" w:rsidRPr="006A1872" w14:paraId="24B67E7C" w14:textId="77777777" w:rsidTr="009251EF">
        <w:trPr>
          <w:trHeight w:hRule="exact" w:val="726"/>
        </w:trPr>
        <w:tc>
          <w:tcPr>
            <w:tcW w:w="1260" w:type="dxa"/>
            <w:vAlign w:val="center"/>
          </w:tcPr>
          <w:p w14:paraId="1B730DAA" w14:textId="081F1053" w:rsidR="007B57C3" w:rsidRPr="007A006E" w:rsidRDefault="007B57C3" w:rsidP="009251EF">
            <w:pPr>
              <w:spacing w:line="288" w:lineRule="auto"/>
              <w:ind w:right="-50"/>
              <w:jc w:val="center"/>
            </w:pPr>
            <w:r>
              <w:t>1</w:t>
            </w:r>
          </w:p>
        </w:tc>
        <w:tc>
          <w:tcPr>
            <w:tcW w:w="2880" w:type="dxa"/>
            <w:vAlign w:val="center"/>
          </w:tcPr>
          <w:p w14:paraId="27DFFFF0" w14:textId="1038570B" w:rsidR="007B57C3" w:rsidRDefault="007B57C3" w:rsidP="009251EF">
            <w:pPr>
              <w:spacing w:line="288" w:lineRule="auto"/>
              <w:ind w:right="-50"/>
              <w:jc w:val="left"/>
            </w:pPr>
            <w:r>
              <w:t>Client</w:t>
            </w:r>
          </w:p>
        </w:tc>
        <w:tc>
          <w:tcPr>
            <w:tcW w:w="4680" w:type="dxa"/>
            <w:vAlign w:val="center"/>
          </w:tcPr>
          <w:p w14:paraId="576A511C" w14:textId="0DA5E0B1" w:rsidR="007B57C3" w:rsidRDefault="007B57C3" w:rsidP="009251EF">
            <w:pPr>
              <w:spacing w:line="288" w:lineRule="auto"/>
              <w:ind w:right="-50"/>
              <w:jc w:val="left"/>
            </w:pPr>
            <w:r>
              <w:t>Máy khách. Là thiết bị sử dụng dịch vụ đươc cung cấp bởi server</w:t>
            </w:r>
          </w:p>
        </w:tc>
      </w:tr>
      <w:tr w:rsidR="007B57C3" w:rsidRPr="006A1872" w14:paraId="473BCED0" w14:textId="77777777" w:rsidTr="009251EF">
        <w:trPr>
          <w:trHeight w:hRule="exact" w:val="432"/>
        </w:trPr>
        <w:tc>
          <w:tcPr>
            <w:tcW w:w="1260" w:type="dxa"/>
            <w:vAlign w:val="center"/>
          </w:tcPr>
          <w:p w14:paraId="239650A9" w14:textId="45DA20ED" w:rsidR="007B57C3" w:rsidRPr="007A006E" w:rsidRDefault="007B57C3" w:rsidP="009251EF">
            <w:pPr>
              <w:spacing w:line="288" w:lineRule="auto"/>
              <w:ind w:right="-50"/>
              <w:jc w:val="center"/>
            </w:pPr>
            <w:r>
              <w:t>2</w:t>
            </w:r>
          </w:p>
        </w:tc>
        <w:tc>
          <w:tcPr>
            <w:tcW w:w="2880" w:type="dxa"/>
            <w:vAlign w:val="center"/>
          </w:tcPr>
          <w:p w14:paraId="58A1234F" w14:textId="13DDD05C" w:rsidR="007B57C3" w:rsidRDefault="007B57C3" w:rsidP="009251EF">
            <w:pPr>
              <w:spacing w:line="288" w:lineRule="auto"/>
              <w:ind w:right="-50"/>
              <w:jc w:val="left"/>
            </w:pPr>
            <w:r>
              <w:t>Server</w:t>
            </w:r>
          </w:p>
        </w:tc>
        <w:tc>
          <w:tcPr>
            <w:tcW w:w="4680" w:type="dxa"/>
            <w:vAlign w:val="center"/>
          </w:tcPr>
          <w:p w14:paraId="38D46537" w14:textId="4099F0DC" w:rsidR="007B57C3" w:rsidRDefault="007B57C3" w:rsidP="009251EF">
            <w:pPr>
              <w:spacing w:line="288" w:lineRule="auto"/>
              <w:ind w:right="-50"/>
              <w:jc w:val="left"/>
            </w:pPr>
            <w:r>
              <w:t>Máy chủ cung cấp dịch vụ</w:t>
            </w:r>
          </w:p>
        </w:tc>
      </w:tr>
      <w:tr w:rsidR="00C5042C" w:rsidRPr="006A1872" w14:paraId="43033933" w14:textId="77777777" w:rsidTr="009251EF">
        <w:trPr>
          <w:trHeight w:hRule="exact" w:val="432"/>
        </w:trPr>
        <w:tc>
          <w:tcPr>
            <w:tcW w:w="1260" w:type="dxa"/>
            <w:vAlign w:val="center"/>
          </w:tcPr>
          <w:p w14:paraId="299F6DA1" w14:textId="1268A072" w:rsidR="00C5042C" w:rsidRPr="007A006E" w:rsidRDefault="00D82DAC" w:rsidP="009251EF">
            <w:pPr>
              <w:spacing w:line="288" w:lineRule="auto"/>
              <w:ind w:right="-50"/>
              <w:jc w:val="center"/>
            </w:pPr>
            <w:r>
              <w:t>3</w:t>
            </w:r>
          </w:p>
        </w:tc>
        <w:tc>
          <w:tcPr>
            <w:tcW w:w="2880" w:type="dxa"/>
            <w:vAlign w:val="center"/>
          </w:tcPr>
          <w:p w14:paraId="643D8B88" w14:textId="77777777" w:rsidR="00C5042C" w:rsidRPr="006A1872" w:rsidRDefault="00C5042C" w:rsidP="009251EF">
            <w:pPr>
              <w:spacing w:line="288" w:lineRule="auto"/>
              <w:ind w:right="-50"/>
              <w:jc w:val="left"/>
            </w:pPr>
            <w:r>
              <w:t>ĐHBK</w:t>
            </w:r>
          </w:p>
        </w:tc>
        <w:tc>
          <w:tcPr>
            <w:tcW w:w="4680" w:type="dxa"/>
            <w:vAlign w:val="center"/>
          </w:tcPr>
          <w:p w14:paraId="281EDCA4" w14:textId="151F1CB7" w:rsidR="00C5042C" w:rsidRPr="006A1872" w:rsidRDefault="00C5042C" w:rsidP="009251EF">
            <w:pPr>
              <w:spacing w:line="288" w:lineRule="auto"/>
              <w:ind w:right="-50"/>
              <w:jc w:val="left"/>
            </w:pPr>
            <w:r>
              <w:t xml:space="preserve">Đại học Bách </w:t>
            </w:r>
            <w:r w:rsidR="00946401">
              <w:t>k</w:t>
            </w:r>
            <w:r>
              <w:t>hoa</w:t>
            </w:r>
          </w:p>
        </w:tc>
      </w:tr>
      <w:tr w:rsidR="00946401" w:rsidRPr="006A1872" w14:paraId="0BCE6EC1" w14:textId="77777777" w:rsidTr="009251EF">
        <w:trPr>
          <w:trHeight w:hRule="exact" w:val="432"/>
        </w:trPr>
        <w:tc>
          <w:tcPr>
            <w:tcW w:w="1260" w:type="dxa"/>
            <w:vAlign w:val="center"/>
          </w:tcPr>
          <w:p w14:paraId="68D436F9" w14:textId="52DFE332" w:rsidR="00946401" w:rsidRPr="007A006E" w:rsidRDefault="00D82DAC" w:rsidP="009251EF">
            <w:pPr>
              <w:spacing w:line="288" w:lineRule="auto"/>
              <w:ind w:right="-50"/>
              <w:jc w:val="center"/>
            </w:pPr>
            <w:r>
              <w:t>4</w:t>
            </w:r>
          </w:p>
        </w:tc>
        <w:tc>
          <w:tcPr>
            <w:tcW w:w="2880" w:type="dxa"/>
            <w:vAlign w:val="center"/>
          </w:tcPr>
          <w:p w14:paraId="304DED29" w14:textId="6809524A" w:rsidR="00946401" w:rsidRPr="006A1872" w:rsidRDefault="00946401" w:rsidP="009251EF">
            <w:pPr>
              <w:spacing w:line="288" w:lineRule="auto"/>
              <w:ind w:right="-50"/>
              <w:jc w:val="left"/>
            </w:pPr>
            <w:r>
              <w:t>ĐHBKHN</w:t>
            </w:r>
          </w:p>
        </w:tc>
        <w:tc>
          <w:tcPr>
            <w:tcW w:w="4680" w:type="dxa"/>
            <w:vAlign w:val="center"/>
          </w:tcPr>
          <w:p w14:paraId="38901DA7" w14:textId="40AE88B0" w:rsidR="00946401" w:rsidRPr="006A1872" w:rsidRDefault="00946401" w:rsidP="009251EF">
            <w:pPr>
              <w:spacing w:line="288" w:lineRule="auto"/>
              <w:ind w:right="-50"/>
              <w:jc w:val="left"/>
            </w:pPr>
            <w:r>
              <w:t>Đại học Bách khoa Hà Nội</w:t>
            </w:r>
          </w:p>
        </w:tc>
      </w:tr>
      <w:tr w:rsidR="00077A59" w:rsidRPr="006A1872" w14:paraId="17FA3BDE" w14:textId="77777777" w:rsidTr="009251EF">
        <w:trPr>
          <w:trHeight w:hRule="exact" w:val="762"/>
        </w:trPr>
        <w:tc>
          <w:tcPr>
            <w:tcW w:w="1260" w:type="dxa"/>
            <w:vAlign w:val="center"/>
          </w:tcPr>
          <w:p w14:paraId="7977E323" w14:textId="75D779DA" w:rsidR="00077A59" w:rsidRDefault="00077A59" w:rsidP="009251EF">
            <w:pPr>
              <w:spacing w:line="288" w:lineRule="auto"/>
              <w:ind w:right="-50"/>
              <w:jc w:val="center"/>
            </w:pPr>
            <w:r>
              <w:t>5</w:t>
            </w:r>
          </w:p>
        </w:tc>
        <w:tc>
          <w:tcPr>
            <w:tcW w:w="2880" w:type="dxa"/>
            <w:vAlign w:val="center"/>
          </w:tcPr>
          <w:p w14:paraId="0751BDA3" w14:textId="54B0A01E" w:rsidR="00077A59" w:rsidRDefault="00077A59" w:rsidP="009251EF">
            <w:pPr>
              <w:spacing w:line="288" w:lineRule="auto"/>
              <w:ind w:right="-50"/>
              <w:jc w:val="left"/>
            </w:pPr>
            <w:r>
              <w:t>HUST</w:t>
            </w:r>
          </w:p>
        </w:tc>
        <w:tc>
          <w:tcPr>
            <w:tcW w:w="4680" w:type="dxa"/>
            <w:vAlign w:val="center"/>
          </w:tcPr>
          <w:p w14:paraId="65E4DCDF" w14:textId="093F8BD4" w:rsidR="00077A59" w:rsidRDefault="00077A59" w:rsidP="009251EF">
            <w:pPr>
              <w:spacing w:line="288" w:lineRule="auto"/>
              <w:ind w:right="-50"/>
              <w:jc w:val="left"/>
            </w:pPr>
            <w:r>
              <w:t>Hanoi University of Science and Technology</w:t>
            </w:r>
          </w:p>
        </w:tc>
      </w:tr>
      <w:tr w:rsidR="00C5042C" w:rsidRPr="006A1872" w14:paraId="77C37B41" w14:textId="77777777" w:rsidTr="009251EF">
        <w:trPr>
          <w:trHeight w:hRule="exact" w:val="432"/>
        </w:trPr>
        <w:tc>
          <w:tcPr>
            <w:tcW w:w="1260" w:type="dxa"/>
            <w:vAlign w:val="center"/>
          </w:tcPr>
          <w:p w14:paraId="6DB62727" w14:textId="6598FE19" w:rsidR="00C5042C" w:rsidRPr="007A006E" w:rsidRDefault="00077A59" w:rsidP="009251EF">
            <w:pPr>
              <w:spacing w:line="288" w:lineRule="auto"/>
              <w:ind w:right="-50"/>
              <w:jc w:val="center"/>
            </w:pPr>
            <w:r>
              <w:t>6</w:t>
            </w:r>
          </w:p>
        </w:tc>
        <w:tc>
          <w:tcPr>
            <w:tcW w:w="2880" w:type="dxa"/>
            <w:vAlign w:val="center"/>
          </w:tcPr>
          <w:p w14:paraId="0008E3E8" w14:textId="77777777" w:rsidR="00C5042C" w:rsidRPr="006A1872" w:rsidRDefault="00C5042C" w:rsidP="009251EF">
            <w:pPr>
              <w:spacing w:line="288" w:lineRule="auto"/>
              <w:ind w:right="-50"/>
              <w:jc w:val="left"/>
            </w:pPr>
            <w:r>
              <w:t>sđt</w:t>
            </w:r>
          </w:p>
        </w:tc>
        <w:tc>
          <w:tcPr>
            <w:tcW w:w="4680" w:type="dxa"/>
            <w:vAlign w:val="center"/>
          </w:tcPr>
          <w:p w14:paraId="701BDB93" w14:textId="77777777" w:rsidR="00C5042C" w:rsidRPr="006A1872" w:rsidRDefault="00C5042C" w:rsidP="009251EF">
            <w:pPr>
              <w:spacing w:line="288" w:lineRule="auto"/>
              <w:ind w:right="-50"/>
              <w:jc w:val="left"/>
            </w:pPr>
            <w:r>
              <w:t>Số điện thoại</w:t>
            </w:r>
          </w:p>
        </w:tc>
      </w:tr>
      <w:tr w:rsidR="00C5042C" w:rsidRPr="006A1872" w14:paraId="257BEDD3" w14:textId="77777777" w:rsidTr="009251EF">
        <w:trPr>
          <w:trHeight w:hRule="exact" w:val="726"/>
        </w:trPr>
        <w:tc>
          <w:tcPr>
            <w:tcW w:w="1260" w:type="dxa"/>
            <w:vAlign w:val="center"/>
          </w:tcPr>
          <w:p w14:paraId="215C66F9" w14:textId="3958FA7F" w:rsidR="00C5042C" w:rsidRPr="007A006E" w:rsidRDefault="00077A59" w:rsidP="009251EF">
            <w:pPr>
              <w:spacing w:line="288" w:lineRule="auto"/>
              <w:ind w:right="-50"/>
              <w:jc w:val="center"/>
            </w:pPr>
            <w:r>
              <w:t>7</w:t>
            </w:r>
          </w:p>
        </w:tc>
        <w:tc>
          <w:tcPr>
            <w:tcW w:w="2880" w:type="dxa"/>
            <w:vAlign w:val="center"/>
          </w:tcPr>
          <w:p w14:paraId="70E729C2" w14:textId="77777777" w:rsidR="00C5042C" w:rsidRPr="006A1872" w:rsidRDefault="00C5042C" w:rsidP="009251EF">
            <w:pPr>
              <w:spacing w:line="288" w:lineRule="auto"/>
              <w:ind w:right="-50"/>
              <w:jc w:val="left"/>
            </w:pPr>
            <w:r>
              <w:t>SDK</w:t>
            </w:r>
          </w:p>
        </w:tc>
        <w:tc>
          <w:tcPr>
            <w:tcW w:w="4680" w:type="dxa"/>
            <w:vAlign w:val="center"/>
          </w:tcPr>
          <w:p w14:paraId="6F39E65E" w14:textId="77777777" w:rsidR="00C5042C" w:rsidRDefault="00C5042C" w:rsidP="009251EF">
            <w:pPr>
              <w:spacing w:line="288" w:lineRule="auto"/>
              <w:ind w:right="-50"/>
              <w:jc w:val="left"/>
            </w:pPr>
            <w:r>
              <w:t>Software Development Kit – Bộ công cụ phát triển phần mềm</w:t>
            </w:r>
          </w:p>
          <w:p w14:paraId="1B479DC2" w14:textId="77777777" w:rsidR="00C5042C" w:rsidRPr="006A1872" w:rsidRDefault="00C5042C" w:rsidP="009251EF">
            <w:pPr>
              <w:spacing w:line="288" w:lineRule="auto"/>
              <w:ind w:right="-50"/>
              <w:jc w:val="left"/>
            </w:pPr>
            <w:r>
              <w:br/>
            </w:r>
          </w:p>
        </w:tc>
      </w:tr>
      <w:tr w:rsidR="009C1A4E" w:rsidRPr="006A1872" w14:paraId="7E47FCC3" w14:textId="77777777" w:rsidTr="009251EF">
        <w:trPr>
          <w:trHeight w:hRule="exact" w:val="366"/>
        </w:trPr>
        <w:tc>
          <w:tcPr>
            <w:tcW w:w="1260" w:type="dxa"/>
            <w:vAlign w:val="center"/>
          </w:tcPr>
          <w:p w14:paraId="1976FC80" w14:textId="258EA5D1" w:rsidR="009C1A4E" w:rsidRDefault="00077A59" w:rsidP="009251EF">
            <w:pPr>
              <w:spacing w:line="288" w:lineRule="auto"/>
              <w:ind w:right="-50"/>
              <w:jc w:val="center"/>
            </w:pPr>
            <w:r>
              <w:t>8</w:t>
            </w:r>
          </w:p>
        </w:tc>
        <w:tc>
          <w:tcPr>
            <w:tcW w:w="2880" w:type="dxa"/>
            <w:vAlign w:val="center"/>
          </w:tcPr>
          <w:p w14:paraId="04C17E04" w14:textId="43A4EB4C" w:rsidR="009C1A4E" w:rsidRDefault="009C1A4E" w:rsidP="009251EF">
            <w:pPr>
              <w:spacing w:line="288" w:lineRule="auto"/>
              <w:ind w:right="-50"/>
              <w:jc w:val="left"/>
            </w:pPr>
            <w:r>
              <w:t>CSDL</w:t>
            </w:r>
          </w:p>
        </w:tc>
        <w:tc>
          <w:tcPr>
            <w:tcW w:w="4680" w:type="dxa"/>
            <w:vAlign w:val="center"/>
          </w:tcPr>
          <w:p w14:paraId="0E0C05D2" w14:textId="46E0FFC5" w:rsidR="009C1A4E" w:rsidRDefault="009C1A4E" w:rsidP="009251EF">
            <w:pPr>
              <w:spacing w:line="288" w:lineRule="auto"/>
              <w:ind w:right="-50"/>
              <w:jc w:val="left"/>
            </w:pPr>
            <w:r>
              <w:t>Cơ sở dữ liệu</w:t>
            </w:r>
          </w:p>
        </w:tc>
      </w:tr>
    </w:tbl>
    <w:p w14:paraId="1E5F8308" w14:textId="77777777" w:rsidR="00C5042C" w:rsidRDefault="00C5042C" w:rsidP="00C5042C">
      <w:pPr>
        <w:spacing w:line="288" w:lineRule="auto"/>
        <w:rPr>
          <w:szCs w:val="26"/>
          <w:lang w:val="vi-VN"/>
        </w:rPr>
      </w:pPr>
    </w:p>
    <w:p w14:paraId="51329968" w14:textId="77777777" w:rsidR="00C5042C" w:rsidRPr="00185F01" w:rsidRDefault="00C5042C" w:rsidP="00C5042C">
      <w:pPr>
        <w:jc w:val="left"/>
        <w:rPr>
          <w:szCs w:val="26"/>
        </w:rPr>
      </w:pPr>
    </w:p>
    <w:p w14:paraId="1D33F9E8" w14:textId="77777777" w:rsidR="00C5042C" w:rsidRPr="00F14C70" w:rsidRDefault="00C5042C" w:rsidP="00C5042C">
      <w:pPr>
        <w:jc w:val="left"/>
        <w:rPr>
          <w:i/>
          <w:color w:val="FF0000"/>
          <w:szCs w:val="26"/>
        </w:rPr>
      </w:pPr>
    </w:p>
    <w:p w14:paraId="6E070BED" w14:textId="77777777" w:rsidR="00C5042C" w:rsidRDefault="00C5042C" w:rsidP="00C5042C">
      <w:pPr>
        <w:jc w:val="left"/>
        <w:rPr>
          <w:i/>
          <w:color w:val="FF0000"/>
          <w:szCs w:val="26"/>
        </w:rPr>
      </w:pPr>
    </w:p>
    <w:p w14:paraId="1F616A5A" w14:textId="77777777" w:rsidR="00C5042C" w:rsidRPr="00F14C70" w:rsidRDefault="00C5042C" w:rsidP="00C5042C">
      <w:pPr>
        <w:jc w:val="left"/>
        <w:rPr>
          <w:i/>
          <w:noProof/>
          <w:szCs w:val="26"/>
        </w:rPr>
      </w:pPr>
      <w:r w:rsidRPr="00F14C70">
        <w:rPr>
          <w:i/>
          <w:noProof/>
          <w:szCs w:val="26"/>
        </w:rPr>
        <w:br w:type="page"/>
      </w:r>
    </w:p>
    <w:p w14:paraId="7739BDDB" w14:textId="77777777" w:rsidR="00C5042C" w:rsidRDefault="00C5042C" w:rsidP="00C5042C">
      <w:pPr>
        <w:spacing w:line="288" w:lineRule="auto"/>
        <w:rPr>
          <w:szCs w:val="26"/>
        </w:rPr>
      </w:pPr>
    </w:p>
    <w:p w14:paraId="7D357F7A" w14:textId="1B22EB85" w:rsidR="00C5042C" w:rsidRDefault="00C5042C" w:rsidP="00C5042C">
      <w:pPr>
        <w:pStyle w:val="Heading1"/>
      </w:pPr>
      <w:bookmarkStart w:id="10" w:name="_Toc9538773"/>
      <w:r>
        <w:t>PHẦN I</w:t>
      </w:r>
      <w:r w:rsidRPr="00B10DC8">
        <w:t>:</w:t>
      </w:r>
      <w:r w:rsidRPr="007B73DC">
        <w:t xml:space="preserve"> </w:t>
      </w:r>
      <w:r>
        <w:t>ĐẶT VẤN ĐỀ VÀ ĐỊNH HƯỚNG GIẢI PHÁP</w:t>
      </w:r>
      <w:bookmarkEnd w:id="10"/>
    </w:p>
    <w:p w14:paraId="25B2176C" w14:textId="77777777" w:rsidR="00A936C3" w:rsidRPr="003C7C6F" w:rsidRDefault="00A936C3" w:rsidP="003C7C6F"/>
    <w:p w14:paraId="08687485" w14:textId="77777777" w:rsidR="00C5042C" w:rsidRPr="006E0AF4" w:rsidRDefault="00C5042C" w:rsidP="00C5042C">
      <w:pPr>
        <w:pStyle w:val="Heading2"/>
        <w:numPr>
          <w:ilvl w:val="1"/>
          <w:numId w:val="21"/>
        </w:numPr>
      </w:pPr>
      <w:bookmarkStart w:id="11" w:name="_Toc9538774"/>
      <w:r>
        <w:t>Tổng quan</w:t>
      </w:r>
      <w:bookmarkEnd w:id="11"/>
    </w:p>
    <w:p w14:paraId="2A4AB5E9" w14:textId="4FE34881" w:rsidR="00C5042C" w:rsidRDefault="00C5042C" w:rsidP="00095E80">
      <w:pPr>
        <w:pStyle w:val="Heading3"/>
        <w:numPr>
          <w:ilvl w:val="2"/>
          <w:numId w:val="21"/>
        </w:numPr>
        <w:ind w:left="900" w:hanging="900"/>
      </w:pPr>
      <w:bookmarkStart w:id="12" w:name="_Toc9538775"/>
      <w:r>
        <w:t>Các vấn đề, khó khăn hiện tại</w:t>
      </w:r>
      <w:bookmarkEnd w:id="12"/>
    </w:p>
    <w:p w14:paraId="5D615EDF" w14:textId="4D21921B" w:rsidR="00524689" w:rsidRPr="00BB14ED" w:rsidRDefault="00524689" w:rsidP="00095E80">
      <w:pPr>
        <w:pStyle w:val="ListParagraph"/>
        <w:numPr>
          <w:ilvl w:val="0"/>
          <w:numId w:val="29"/>
        </w:numPr>
        <w:spacing w:before="60" w:after="0" w:line="288" w:lineRule="auto"/>
        <w:ind w:left="900" w:hanging="333"/>
      </w:pPr>
      <w:r w:rsidRPr="00BB14ED">
        <w:t>Khuôn viên trường ĐHBKHN rất rộng, dễ dàng gây nhầm lẫn cho những bạn học sinh lần đầu tới tham quan.</w:t>
      </w:r>
    </w:p>
    <w:p w14:paraId="0F3169D7" w14:textId="50C5A837" w:rsidR="00C5042C" w:rsidRPr="00BB14ED" w:rsidRDefault="00C5042C" w:rsidP="00095E80">
      <w:pPr>
        <w:pStyle w:val="ListParagraph"/>
        <w:numPr>
          <w:ilvl w:val="0"/>
          <w:numId w:val="29"/>
        </w:numPr>
        <w:spacing w:before="60" w:after="0" w:line="288" w:lineRule="auto"/>
        <w:ind w:left="900" w:hanging="333"/>
      </w:pPr>
      <w:r w:rsidRPr="00BB14ED">
        <w:t>Việc quản lý các bạn học sinh trong 1 tour gặp nhiều khó khăn.</w:t>
      </w:r>
      <w:r w:rsidR="00524689" w:rsidRPr="00BB14ED">
        <w:t xml:space="preserve"> Các bạn học sinh tuổi còn trẻ nên rất năng động, thường tách đoàn đi riêng.</w:t>
      </w:r>
    </w:p>
    <w:p w14:paraId="75B60770" w14:textId="2E220DBA" w:rsidR="00C5042C" w:rsidRPr="00BB14ED" w:rsidRDefault="00C5042C" w:rsidP="00095E80">
      <w:pPr>
        <w:pStyle w:val="ListParagraph"/>
        <w:numPr>
          <w:ilvl w:val="0"/>
          <w:numId w:val="29"/>
        </w:numPr>
        <w:spacing w:before="60" w:after="0" w:line="288" w:lineRule="auto"/>
        <w:ind w:left="900" w:hanging="333"/>
      </w:pPr>
      <w:r w:rsidRPr="00BB14ED">
        <w:t xml:space="preserve">Các bạn học sinh không nhớ được lộ trình, không biết đường đi và các địa điểm trong </w:t>
      </w:r>
      <w:r w:rsidR="007405FA" w:rsidRPr="00BB14ED">
        <w:t>tour</w:t>
      </w:r>
      <w:r w:rsidRPr="00BB14ED">
        <w:t>.</w:t>
      </w:r>
    </w:p>
    <w:p w14:paraId="63484594" w14:textId="77777777" w:rsidR="00C5042C" w:rsidRPr="00BB14ED" w:rsidRDefault="00C5042C" w:rsidP="00095E80">
      <w:pPr>
        <w:pStyle w:val="ListParagraph"/>
        <w:numPr>
          <w:ilvl w:val="0"/>
          <w:numId w:val="29"/>
        </w:numPr>
        <w:spacing w:before="60" w:after="0" w:line="288" w:lineRule="auto"/>
        <w:ind w:left="900" w:hanging="333"/>
      </w:pPr>
      <w:r w:rsidRPr="00BB14ED">
        <w:t>Khi có thắc mắc, các bạn học sinh không biết hỏi ai.</w:t>
      </w:r>
    </w:p>
    <w:p w14:paraId="16F65701" w14:textId="0FD83AED" w:rsidR="008B5EBE" w:rsidRDefault="00C5042C" w:rsidP="00095E80">
      <w:pPr>
        <w:pStyle w:val="Heading3"/>
        <w:numPr>
          <w:ilvl w:val="2"/>
          <w:numId w:val="21"/>
        </w:numPr>
        <w:ind w:left="900" w:hanging="900"/>
      </w:pPr>
      <w:bookmarkStart w:id="13" w:name="_Toc2689599"/>
      <w:bookmarkStart w:id="14" w:name="_Toc2689600"/>
      <w:bookmarkStart w:id="15" w:name="_Toc2689601"/>
      <w:bookmarkStart w:id="16" w:name="_Toc2689602"/>
      <w:bookmarkStart w:id="17" w:name="_Toc9538776"/>
      <w:bookmarkEnd w:id="13"/>
      <w:bookmarkEnd w:id="14"/>
      <w:bookmarkEnd w:id="15"/>
      <w:bookmarkEnd w:id="16"/>
      <w:r>
        <w:t>Mục tiêu cần đạt được</w:t>
      </w:r>
      <w:bookmarkEnd w:id="17"/>
    </w:p>
    <w:p w14:paraId="75595EDA" w14:textId="3D0D7019" w:rsidR="008B5EBE" w:rsidRPr="00095E80" w:rsidRDefault="008B5EBE" w:rsidP="00095E80">
      <w:pPr>
        <w:pStyle w:val="ListParagraph"/>
        <w:numPr>
          <w:ilvl w:val="0"/>
          <w:numId w:val="29"/>
        </w:numPr>
        <w:spacing w:before="60" w:after="0" w:line="288" w:lineRule="auto"/>
        <w:ind w:left="900" w:hanging="333"/>
        <w:rPr>
          <w:color w:val="000000" w:themeColor="text1"/>
        </w:rPr>
      </w:pPr>
      <w:r w:rsidRPr="00095E80">
        <w:rPr>
          <w:color w:val="000000" w:themeColor="text1"/>
        </w:rPr>
        <w:t>Ứng dụng giúp các bạn học sinh định vị chính xác được vị trí của mình, vị trí các chặng và đường đi giữa các chặng.</w:t>
      </w:r>
    </w:p>
    <w:p w14:paraId="02876DBE" w14:textId="2770F931" w:rsidR="008B5EBE" w:rsidRPr="00095E80" w:rsidRDefault="008B5EBE" w:rsidP="00095E80">
      <w:pPr>
        <w:pStyle w:val="ListParagraph"/>
        <w:numPr>
          <w:ilvl w:val="0"/>
          <w:numId w:val="29"/>
        </w:numPr>
        <w:spacing w:before="60" w:after="0" w:line="288" w:lineRule="auto"/>
        <w:ind w:left="900" w:hanging="333"/>
        <w:rPr>
          <w:color w:val="000000" w:themeColor="text1"/>
        </w:rPr>
      </w:pPr>
      <w:r w:rsidRPr="00095E80">
        <w:rPr>
          <w:color w:val="000000" w:themeColor="text1"/>
        </w:rPr>
        <w:t>Ứng dụng có tốc độ phản hồi cao, ít tốn pin và dữ liệu mạng.</w:t>
      </w:r>
    </w:p>
    <w:p w14:paraId="7420BDC5" w14:textId="7E36DFDF" w:rsidR="00C5042C" w:rsidRPr="00095E80" w:rsidRDefault="008B5EBE" w:rsidP="00095E80">
      <w:pPr>
        <w:pStyle w:val="ListParagraph"/>
        <w:numPr>
          <w:ilvl w:val="0"/>
          <w:numId w:val="29"/>
        </w:numPr>
        <w:spacing w:before="60" w:after="0" w:line="288" w:lineRule="auto"/>
        <w:ind w:left="900" w:hanging="333"/>
        <w:rPr>
          <w:color w:val="000000" w:themeColor="text1"/>
        </w:rPr>
      </w:pPr>
      <w:r w:rsidRPr="00095E80">
        <w:rPr>
          <w:color w:val="000000" w:themeColor="text1"/>
        </w:rPr>
        <w:t>Các t</w:t>
      </w:r>
      <w:r w:rsidR="00C5042C" w:rsidRPr="00095E80">
        <w:rPr>
          <w:color w:val="000000" w:themeColor="text1"/>
        </w:rPr>
        <w:t xml:space="preserve">ương tác thời gian thực </w:t>
      </w:r>
      <w:r w:rsidRPr="00095E80">
        <w:rPr>
          <w:color w:val="000000" w:themeColor="text1"/>
        </w:rPr>
        <w:t xml:space="preserve">có </w:t>
      </w:r>
      <w:r w:rsidR="00C5042C" w:rsidRPr="00095E80">
        <w:rPr>
          <w:color w:val="000000" w:themeColor="text1"/>
        </w:rPr>
        <w:t>độ trễ thấp</w:t>
      </w:r>
      <w:r w:rsidRPr="00095E80">
        <w:rPr>
          <w:color w:val="000000" w:themeColor="text1"/>
        </w:rPr>
        <w:t xml:space="preserve"> (nhắn tin, cập nhật vị trí trên bản đồ)</w:t>
      </w:r>
      <w:r w:rsidR="00C5042C" w:rsidRPr="00095E80">
        <w:rPr>
          <w:color w:val="000000" w:themeColor="text1"/>
        </w:rPr>
        <w:t>.</w:t>
      </w:r>
    </w:p>
    <w:p w14:paraId="271D2854" w14:textId="77777777" w:rsidR="00C5042C" w:rsidRPr="00095E80" w:rsidRDefault="00C5042C" w:rsidP="00095E80">
      <w:pPr>
        <w:pStyle w:val="ListParagraph"/>
        <w:numPr>
          <w:ilvl w:val="0"/>
          <w:numId w:val="29"/>
        </w:numPr>
        <w:spacing w:before="60" w:after="0" w:line="288" w:lineRule="auto"/>
        <w:ind w:left="900" w:hanging="333"/>
        <w:rPr>
          <w:color w:val="000000" w:themeColor="text1"/>
        </w:rPr>
      </w:pPr>
      <w:r w:rsidRPr="00095E80">
        <w:rPr>
          <w:color w:val="000000" w:themeColor="text1"/>
        </w:rPr>
        <w:t>Định vị vị trí chính xác.</w:t>
      </w:r>
    </w:p>
    <w:p w14:paraId="24A0D870" w14:textId="77777777" w:rsidR="00C5042C" w:rsidRPr="00095E80" w:rsidRDefault="00C5042C" w:rsidP="00095E80">
      <w:pPr>
        <w:pStyle w:val="ListParagraph"/>
        <w:numPr>
          <w:ilvl w:val="0"/>
          <w:numId w:val="29"/>
        </w:numPr>
        <w:spacing w:before="60" w:after="0" w:line="288" w:lineRule="auto"/>
        <w:ind w:left="900" w:hanging="333"/>
        <w:rPr>
          <w:color w:val="000000" w:themeColor="text1"/>
        </w:rPr>
      </w:pPr>
      <w:r w:rsidRPr="00095E80">
        <w:rPr>
          <w:color w:val="000000" w:themeColor="text1"/>
        </w:rPr>
        <w:t>An toàn dữ liệu, toàn vẹn thông tin.</w:t>
      </w:r>
    </w:p>
    <w:p w14:paraId="499C03D3" w14:textId="77777777" w:rsidR="00C5042C" w:rsidRPr="00095E80" w:rsidRDefault="00C5042C" w:rsidP="00095E80">
      <w:pPr>
        <w:pStyle w:val="ListParagraph"/>
        <w:numPr>
          <w:ilvl w:val="0"/>
          <w:numId w:val="29"/>
        </w:numPr>
        <w:spacing w:before="60" w:after="0" w:line="288" w:lineRule="auto"/>
        <w:ind w:left="900" w:hanging="333"/>
        <w:rPr>
          <w:i/>
          <w:color w:val="000000" w:themeColor="text1"/>
        </w:rPr>
      </w:pPr>
      <w:r w:rsidRPr="00095E80">
        <w:rPr>
          <w:color w:val="000000" w:themeColor="text1"/>
        </w:rPr>
        <w:t>Thông báo khi có thành viên rời khỏi khu vực tham quan.</w:t>
      </w:r>
    </w:p>
    <w:p w14:paraId="014B85E8" w14:textId="77777777" w:rsidR="00C5042C" w:rsidRDefault="00C5042C" w:rsidP="00095E80">
      <w:pPr>
        <w:pStyle w:val="Heading3"/>
        <w:numPr>
          <w:ilvl w:val="2"/>
          <w:numId w:val="21"/>
        </w:numPr>
        <w:ind w:left="900" w:hanging="900"/>
      </w:pPr>
      <w:bookmarkStart w:id="18" w:name="_Toc9538777"/>
      <w:r>
        <w:t>Lựa chọn và định hướng thiết kế</w:t>
      </w:r>
      <w:bookmarkEnd w:id="18"/>
    </w:p>
    <w:p w14:paraId="495CB700" w14:textId="1DA37B1A" w:rsidR="00C5042C" w:rsidRPr="00095E80" w:rsidRDefault="00C5042C" w:rsidP="00095E80">
      <w:pPr>
        <w:pStyle w:val="ListParagraph"/>
        <w:numPr>
          <w:ilvl w:val="0"/>
          <w:numId w:val="29"/>
        </w:numPr>
        <w:spacing w:before="60" w:after="0" w:line="288" w:lineRule="auto"/>
        <w:ind w:left="900" w:hanging="333"/>
        <w:rPr>
          <w:color w:val="000000" w:themeColor="text1"/>
        </w:rPr>
      </w:pPr>
      <w:r w:rsidRPr="00095E80">
        <w:rPr>
          <w:color w:val="000000" w:themeColor="text1"/>
        </w:rPr>
        <w:t xml:space="preserve">Tốc độ phản hồi cao </w:t>
      </w:r>
      <w:r w:rsidRPr="00095E80">
        <w:rPr>
          <w:color w:val="000000" w:themeColor="text1"/>
        </w:rPr>
        <w:sym w:font="Wingdings" w:char="F0E0"/>
      </w:r>
      <w:r w:rsidRPr="00095E80">
        <w:rPr>
          <w:color w:val="000000" w:themeColor="text1"/>
        </w:rPr>
        <w:t xml:space="preserve"> Sử dụng Android Studio để lập trình</w:t>
      </w:r>
      <w:r w:rsidR="00D811B6" w:rsidRPr="00095E80">
        <w:rPr>
          <w:color w:val="000000" w:themeColor="text1"/>
        </w:rPr>
        <w:t xml:space="preserve"> ứng dụng phía client.</w:t>
      </w:r>
    </w:p>
    <w:p w14:paraId="30A77D65" w14:textId="6F67B823" w:rsidR="00D811B6" w:rsidRPr="00095E80" w:rsidRDefault="00D811B6" w:rsidP="00095E80">
      <w:pPr>
        <w:pStyle w:val="ListParagraph"/>
        <w:numPr>
          <w:ilvl w:val="0"/>
          <w:numId w:val="29"/>
        </w:numPr>
        <w:spacing w:before="60" w:after="0" w:line="288" w:lineRule="auto"/>
        <w:ind w:left="900" w:hanging="333"/>
        <w:rPr>
          <w:color w:val="000000" w:themeColor="text1"/>
        </w:rPr>
      </w:pPr>
      <w:r w:rsidRPr="00095E80">
        <w:rPr>
          <w:color w:val="000000" w:themeColor="text1"/>
        </w:rPr>
        <w:t xml:space="preserve">Các tương tác thời gian thực có độ trễ thấp </w:t>
      </w:r>
      <w:r w:rsidRPr="00095E80">
        <w:rPr>
          <w:color w:val="000000" w:themeColor="text1"/>
        </w:rPr>
        <w:sym w:font="Wingdings" w:char="F0E0"/>
      </w:r>
      <w:r w:rsidRPr="00095E80">
        <w:rPr>
          <w:color w:val="000000" w:themeColor="text1"/>
        </w:rPr>
        <w:t xml:space="preserve"> Sử dụng giao tiếp socket giữa client và server.</w:t>
      </w:r>
    </w:p>
    <w:p w14:paraId="04E54ACE" w14:textId="375C02C1" w:rsidR="00C5042C" w:rsidRPr="00095E80" w:rsidRDefault="00C5042C" w:rsidP="00095E80">
      <w:pPr>
        <w:pStyle w:val="ListParagraph"/>
        <w:numPr>
          <w:ilvl w:val="0"/>
          <w:numId w:val="29"/>
        </w:numPr>
        <w:spacing w:before="60" w:after="0" w:line="288" w:lineRule="auto"/>
        <w:ind w:left="900" w:hanging="333"/>
        <w:rPr>
          <w:color w:val="000000" w:themeColor="text1"/>
        </w:rPr>
      </w:pPr>
      <w:r w:rsidRPr="00095E80">
        <w:rPr>
          <w:color w:val="000000" w:themeColor="text1"/>
        </w:rPr>
        <w:t xml:space="preserve">Định vị vị trí chính xác </w:t>
      </w:r>
      <w:r w:rsidRPr="00095E80">
        <w:rPr>
          <w:color w:val="000000" w:themeColor="text1"/>
        </w:rPr>
        <w:sym w:font="Wingdings" w:char="F0E0"/>
      </w:r>
      <w:r w:rsidRPr="00095E80">
        <w:rPr>
          <w:color w:val="000000" w:themeColor="text1"/>
        </w:rPr>
        <w:t xml:space="preserve"> Sử dụng api Google Maps của Google để định vị</w:t>
      </w:r>
      <w:r w:rsidR="00D811B6" w:rsidRPr="00095E80">
        <w:rPr>
          <w:color w:val="000000" w:themeColor="text1"/>
        </w:rPr>
        <w:t>.</w:t>
      </w:r>
    </w:p>
    <w:p w14:paraId="6B736A92" w14:textId="37369BCF" w:rsidR="00C5042C" w:rsidRPr="00095E80" w:rsidRDefault="00C5042C" w:rsidP="00095E80">
      <w:pPr>
        <w:pStyle w:val="ListParagraph"/>
        <w:numPr>
          <w:ilvl w:val="0"/>
          <w:numId w:val="29"/>
        </w:numPr>
        <w:spacing w:before="60" w:after="0" w:line="288" w:lineRule="auto"/>
        <w:ind w:left="900" w:hanging="333"/>
        <w:rPr>
          <w:color w:val="000000" w:themeColor="text1"/>
        </w:rPr>
      </w:pPr>
      <w:r w:rsidRPr="00095E80">
        <w:rPr>
          <w:color w:val="000000" w:themeColor="text1"/>
        </w:rPr>
        <w:t xml:space="preserve">An toàn dữ liệu, toàn vẹn thông tin </w:t>
      </w:r>
      <w:r w:rsidRPr="00095E80">
        <w:rPr>
          <w:color w:val="000000" w:themeColor="text1"/>
        </w:rPr>
        <w:sym w:font="Wingdings" w:char="F0E0"/>
      </w:r>
      <w:r w:rsidRPr="00095E80">
        <w:rPr>
          <w:color w:val="000000" w:themeColor="text1"/>
        </w:rPr>
        <w:t xml:space="preserve"> Sử dụng hệ quản trị cơ sở dữ liệu Sql Server</w:t>
      </w:r>
      <w:r w:rsidR="00D811B6" w:rsidRPr="00095E80">
        <w:rPr>
          <w:color w:val="000000" w:themeColor="text1"/>
        </w:rPr>
        <w:t>.</w:t>
      </w:r>
    </w:p>
    <w:p w14:paraId="45CC438C" w14:textId="77777777" w:rsidR="00C5042C" w:rsidRDefault="00C5042C" w:rsidP="00B43862">
      <w:pPr>
        <w:pStyle w:val="Heading2"/>
        <w:numPr>
          <w:ilvl w:val="1"/>
          <w:numId w:val="21"/>
        </w:numPr>
      </w:pPr>
      <w:bookmarkStart w:id="19" w:name="_Toc2689605"/>
      <w:bookmarkStart w:id="20" w:name="_Toc2689606"/>
      <w:bookmarkStart w:id="21" w:name="_Toc2689607"/>
      <w:bookmarkStart w:id="22" w:name="_Toc2689608"/>
      <w:bookmarkStart w:id="23" w:name="_Toc2689609"/>
      <w:bookmarkStart w:id="24" w:name="_Toc2689610"/>
      <w:bookmarkStart w:id="25" w:name="_Toc2689611"/>
      <w:bookmarkStart w:id="26" w:name="_Toc9538778"/>
      <w:bookmarkEnd w:id="19"/>
      <w:bookmarkEnd w:id="20"/>
      <w:bookmarkEnd w:id="21"/>
      <w:bookmarkEnd w:id="22"/>
      <w:bookmarkEnd w:id="23"/>
      <w:bookmarkEnd w:id="24"/>
      <w:bookmarkEnd w:id="25"/>
      <w:r>
        <w:t>Các phần cứng sử dụng trong hệ thống</w:t>
      </w:r>
      <w:bookmarkEnd w:id="26"/>
    </w:p>
    <w:p w14:paraId="484829E6" w14:textId="77777777" w:rsidR="00C5042C" w:rsidRDefault="00C5042C" w:rsidP="00095E80">
      <w:pPr>
        <w:pStyle w:val="Heading3"/>
        <w:numPr>
          <w:ilvl w:val="2"/>
          <w:numId w:val="21"/>
        </w:numPr>
        <w:ind w:left="900" w:hanging="900"/>
      </w:pPr>
      <w:bookmarkStart w:id="27" w:name="_Toc9538779"/>
      <w:r>
        <w:t>Smartphone</w:t>
      </w:r>
      <w:bookmarkEnd w:id="27"/>
    </w:p>
    <w:p w14:paraId="137C46CE" w14:textId="0FA8F414" w:rsidR="00C5042C" w:rsidRDefault="00C5042C" w:rsidP="00095E80">
      <w:pPr>
        <w:pStyle w:val="ListParagraph"/>
        <w:numPr>
          <w:ilvl w:val="0"/>
          <w:numId w:val="29"/>
        </w:numPr>
        <w:spacing w:before="60" w:after="0" w:line="288" w:lineRule="auto"/>
        <w:ind w:left="900" w:hanging="333"/>
      </w:pPr>
      <w:r>
        <w:t>Smartphone chạy Android (Samsung, Huawei, Oppo,…)</w:t>
      </w:r>
      <w:r w:rsidR="00065151">
        <w:t>.</w:t>
      </w:r>
    </w:p>
    <w:p w14:paraId="21B5160B" w14:textId="77777777" w:rsidR="00C5042C" w:rsidRDefault="00C5042C" w:rsidP="00095E80">
      <w:pPr>
        <w:pStyle w:val="Heading3"/>
        <w:numPr>
          <w:ilvl w:val="2"/>
          <w:numId w:val="21"/>
        </w:numPr>
        <w:ind w:left="900" w:hanging="900"/>
      </w:pPr>
      <w:bookmarkStart w:id="28" w:name="_Toc9538780"/>
      <w:r>
        <w:t>Server</w:t>
      </w:r>
      <w:bookmarkEnd w:id="28"/>
    </w:p>
    <w:p w14:paraId="3B1B693B" w14:textId="1F71A2FA" w:rsidR="00C5042C" w:rsidRDefault="00C5042C" w:rsidP="00095E80">
      <w:pPr>
        <w:pStyle w:val="ListParagraph"/>
        <w:numPr>
          <w:ilvl w:val="0"/>
          <w:numId w:val="29"/>
        </w:numPr>
        <w:spacing w:before="60" w:after="0" w:line="288" w:lineRule="auto"/>
        <w:ind w:left="900" w:hanging="333"/>
      </w:pPr>
      <w:bookmarkStart w:id="29" w:name="_Hlk8120430"/>
      <w:r>
        <w:t>Sử dụng</w:t>
      </w:r>
      <w:r w:rsidR="00BD1FF5">
        <w:t xml:space="preserve"> máy chủ</w:t>
      </w:r>
      <w:r>
        <w:t xml:space="preserve"> của </w:t>
      </w:r>
      <w:r w:rsidR="00BD1FF5">
        <w:t xml:space="preserve">viện </w:t>
      </w:r>
      <w:r>
        <w:t>CNTT-TT</w:t>
      </w:r>
      <w:r w:rsidR="00065151">
        <w:t>.</w:t>
      </w:r>
    </w:p>
    <w:p w14:paraId="25A0CFFB" w14:textId="77777777" w:rsidR="00C5042C" w:rsidRDefault="00C5042C" w:rsidP="00B43862">
      <w:pPr>
        <w:pStyle w:val="Heading2"/>
        <w:numPr>
          <w:ilvl w:val="1"/>
          <w:numId w:val="21"/>
        </w:numPr>
      </w:pPr>
      <w:bookmarkStart w:id="30" w:name="_Toc9538781"/>
      <w:bookmarkEnd w:id="29"/>
      <w:r>
        <w:lastRenderedPageBreak/>
        <w:t>Các công cụ để tích hợp</w:t>
      </w:r>
      <w:bookmarkEnd w:id="30"/>
    </w:p>
    <w:p w14:paraId="255797F8" w14:textId="098BF179" w:rsidR="00C5042C" w:rsidRDefault="00CC71A7" w:rsidP="00095E80">
      <w:pPr>
        <w:pStyle w:val="Heading3"/>
        <w:numPr>
          <w:ilvl w:val="2"/>
          <w:numId w:val="21"/>
        </w:numPr>
        <w:ind w:left="900" w:hanging="900"/>
      </w:pPr>
      <w:bookmarkStart w:id="31" w:name="_Ref9525018"/>
      <w:bookmarkStart w:id="32" w:name="_Toc9538782"/>
      <w:r>
        <w:t>Node.js</w:t>
      </w:r>
      <w:bookmarkEnd w:id="31"/>
      <w:bookmarkEnd w:id="32"/>
    </w:p>
    <w:p w14:paraId="140C6F9E" w14:textId="6D3295F4" w:rsidR="00CC71A7" w:rsidRPr="00B43862" w:rsidRDefault="00CC71A7" w:rsidP="00095E80">
      <w:pPr>
        <w:pStyle w:val="ListParagraph"/>
        <w:numPr>
          <w:ilvl w:val="0"/>
          <w:numId w:val="29"/>
        </w:numPr>
        <w:spacing w:before="60" w:after="0" w:line="288" w:lineRule="auto"/>
        <w:ind w:left="900" w:hanging="333"/>
      </w:pPr>
      <w:r>
        <w:t>Máy chủ cần cài đặt chương trình Node.js và một số các module cần thiết để chạy ứng dụng phía server (</w:t>
      </w:r>
      <w:r w:rsidR="00B81EFA">
        <w:t>Hướng dẫn cài đặt xem m</w:t>
      </w:r>
      <w:r>
        <w:t>ục</w:t>
      </w:r>
      <w:r w:rsidR="001A3768">
        <w:t xml:space="preserve"> </w:t>
      </w:r>
      <w:r w:rsidR="001A3768">
        <w:fldChar w:fldCharType="begin"/>
      </w:r>
      <w:r w:rsidR="001A3768">
        <w:instrText xml:space="preserve"> REF _Ref9333615 \w \h </w:instrText>
      </w:r>
      <w:r w:rsidR="001A3768">
        <w:fldChar w:fldCharType="separate"/>
      </w:r>
      <w:r w:rsidR="0052687B">
        <w:t>3.4.4</w:t>
      </w:r>
      <w:r w:rsidR="001A3768">
        <w:fldChar w:fldCharType="end"/>
      </w:r>
      <w:r w:rsidR="00B81EFA">
        <w:t xml:space="preserve"> </w:t>
      </w:r>
      <w:r w:rsidR="00B81EFA">
        <w:fldChar w:fldCharType="begin"/>
      </w:r>
      <w:r w:rsidR="00B81EFA">
        <w:instrText xml:space="preserve"> REF _Ref9333615 \h </w:instrText>
      </w:r>
      <w:r w:rsidR="00B81EFA">
        <w:fldChar w:fldCharType="separate"/>
      </w:r>
      <w:ins w:id="33" w:author="Hùng Lê Mạnh" w:date="2019-05-23T22:15:00Z">
        <w:r w:rsidR="0052687B">
          <w:t>Cài đặt Node.js</w:t>
        </w:r>
      </w:ins>
      <w:del w:id="34" w:author="Hùng Lê Mạnh" w:date="2019-05-23T22:15:00Z">
        <w:r w:rsidR="00050B60" w:rsidDel="0052687B">
          <w:delText>Cài đặt Node.js</w:delText>
        </w:r>
      </w:del>
      <w:r w:rsidR="00B81EFA">
        <w:fldChar w:fldCharType="end"/>
      </w:r>
      <w:r>
        <w:t>).</w:t>
      </w:r>
    </w:p>
    <w:p w14:paraId="3139E1A7" w14:textId="26D2CA73" w:rsidR="00CC71A7" w:rsidRPr="00B43862" w:rsidRDefault="00CC71A7" w:rsidP="00095E80">
      <w:pPr>
        <w:pStyle w:val="Heading3"/>
        <w:numPr>
          <w:ilvl w:val="2"/>
          <w:numId w:val="21"/>
        </w:numPr>
        <w:ind w:left="900" w:hanging="900"/>
      </w:pPr>
      <w:bookmarkStart w:id="35" w:name="_Toc9538783"/>
      <w:r>
        <w:t>Cơ sở dữ liệu Sql Server 2017</w:t>
      </w:r>
      <w:bookmarkStart w:id="36" w:name="_Toc2689617"/>
      <w:bookmarkStart w:id="37" w:name="_Toc2689618"/>
      <w:bookmarkStart w:id="38" w:name="_Toc2689619"/>
      <w:bookmarkStart w:id="39" w:name="_Toc2689620"/>
      <w:bookmarkStart w:id="40" w:name="_Toc2689621"/>
      <w:bookmarkEnd w:id="35"/>
      <w:bookmarkEnd w:id="36"/>
      <w:bookmarkEnd w:id="37"/>
      <w:bookmarkEnd w:id="38"/>
      <w:bookmarkEnd w:id="39"/>
      <w:bookmarkEnd w:id="40"/>
    </w:p>
    <w:p w14:paraId="3BA16596" w14:textId="7835A3BD" w:rsidR="00C13361" w:rsidRPr="00B43862" w:rsidRDefault="00CC71A7" w:rsidP="00095E80">
      <w:pPr>
        <w:pStyle w:val="ListParagraph"/>
        <w:numPr>
          <w:ilvl w:val="0"/>
          <w:numId w:val="29"/>
        </w:numPr>
        <w:spacing w:before="60" w:after="0" w:line="288" w:lineRule="auto"/>
        <w:ind w:left="900" w:hanging="333"/>
      </w:pPr>
      <w:r>
        <w:t>Nơi lưu trữ cơ sở dữ liệu cần cài đặt chương trình Microsoft Sql Server để ứng dụng phía server tương tác được với cơ sở dữ liệu (</w:t>
      </w:r>
      <w:r w:rsidR="00D54510">
        <w:t xml:space="preserve">Hướng dẫn cài đặt xem mục </w:t>
      </w:r>
      <w:r w:rsidR="00D54510">
        <w:fldChar w:fldCharType="begin"/>
      </w:r>
      <w:r w:rsidR="00D54510">
        <w:instrText xml:space="preserve"> REF _Ref9336696 \h </w:instrText>
      </w:r>
      <w:r w:rsidR="00D54510">
        <w:fldChar w:fldCharType="separate"/>
      </w:r>
      <w:ins w:id="41" w:author="Hùng Lê Mạnh" w:date="2019-05-23T22:15:00Z">
        <w:r w:rsidR="0052687B">
          <w:t>Cài đặt hệ quản trị cơ sở dữ liệu Microsoft Sql Server</w:t>
        </w:r>
      </w:ins>
      <w:del w:id="42" w:author="Hùng Lê Mạnh" w:date="2019-05-23T22:15:00Z">
        <w:r w:rsidR="00050B60" w:rsidDel="0052687B">
          <w:delText>Cài đặt hệ quản trị cơ sở dữ liệu Microsoft Sql Server</w:delText>
        </w:r>
      </w:del>
      <w:r w:rsidR="00D54510">
        <w:fldChar w:fldCharType="end"/>
      </w:r>
      <w:r>
        <w:t>).</w:t>
      </w:r>
    </w:p>
    <w:p w14:paraId="085FC9F0" w14:textId="21D9E7D8" w:rsidR="00C5042C" w:rsidRPr="00C36654" w:rsidRDefault="00C5042C" w:rsidP="00B43862">
      <w:pPr>
        <w:pStyle w:val="Heading2"/>
        <w:numPr>
          <w:ilvl w:val="1"/>
          <w:numId w:val="21"/>
        </w:numPr>
      </w:pPr>
      <w:bookmarkStart w:id="43" w:name="_Toc9538784"/>
      <w:r>
        <w:t>Mô hình giao tiếp client-server</w:t>
      </w:r>
      <w:bookmarkEnd w:id="43"/>
    </w:p>
    <w:p w14:paraId="5DD2BCD9" w14:textId="7BAF8780" w:rsidR="00C5042C" w:rsidRDefault="00224C7C" w:rsidP="00095E80">
      <w:pPr>
        <w:pStyle w:val="Heading3"/>
        <w:numPr>
          <w:ilvl w:val="2"/>
          <w:numId w:val="21"/>
        </w:numPr>
        <w:ind w:left="900" w:hanging="900"/>
      </w:pPr>
      <w:bookmarkStart w:id="44" w:name="_Toc2689624"/>
      <w:bookmarkStart w:id="45" w:name="_Toc2689625"/>
      <w:bookmarkStart w:id="46" w:name="_Toc9538785"/>
      <w:bookmarkEnd w:id="44"/>
      <w:bookmarkEnd w:id="45"/>
      <w:r>
        <w:t>S</w:t>
      </w:r>
      <w:r w:rsidR="00C5042C">
        <w:t>ocket</w:t>
      </w:r>
      <w:bookmarkEnd w:id="46"/>
    </w:p>
    <w:p w14:paraId="095A50AB" w14:textId="7503737A" w:rsidR="00DA25C1" w:rsidRPr="00B43862" w:rsidRDefault="0053250D" w:rsidP="00E94273">
      <w:pPr>
        <w:ind w:right="-578"/>
        <w:jc w:val="right"/>
      </w:pPr>
      <w:r>
        <w:rPr>
          <w:noProof/>
        </w:rPr>
        <mc:AlternateContent>
          <mc:Choice Requires="wpc">
            <w:drawing>
              <wp:inline distT="0" distB="0" distL="0" distR="0" wp14:anchorId="7AD05CB7" wp14:editId="0AD052C1">
                <wp:extent cx="5692140" cy="1656080"/>
                <wp:effectExtent l="4445" t="0" r="0" b="2540"/>
                <wp:docPr id="232" name="Canvas 2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1" name="Picture 2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8760" y="208280"/>
                            <a:ext cx="913765" cy="914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 name="Picture 2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16755" y="209550"/>
                            <a:ext cx="915035" cy="913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 name="Picture 2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418715" y="249555"/>
                            <a:ext cx="913765" cy="913130"/>
                          </a:xfrm>
                          <a:prstGeom prst="rect">
                            <a:avLst/>
                          </a:prstGeom>
                          <a:noFill/>
                          <a:extLst>
                            <a:ext uri="{909E8E84-426E-40DD-AFC4-6F175D3DCCD1}">
                              <a14:hiddenFill xmlns:a14="http://schemas.microsoft.com/office/drawing/2010/main">
                                <a:solidFill>
                                  <a:srgbClr val="FFFFFF"/>
                                </a:solidFill>
                              </a14:hiddenFill>
                            </a:ext>
                          </a:extLst>
                        </pic:spPr>
                      </pic:pic>
                      <wps:wsp>
                        <wps:cNvPr id="94" name="Text Box 236"/>
                        <wps:cNvSpPr txBox="1">
                          <a:spLocks noChangeArrowheads="1"/>
                        </wps:cNvSpPr>
                        <wps:spPr bwMode="auto">
                          <a:xfrm>
                            <a:off x="436245" y="1162685"/>
                            <a:ext cx="505460" cy="278765"/>
                          </a:xfrm>
                          <a:prstGeom prst="rect">
                            <a:avLst/>
                          </a:prstGeom>
                          <a:solidFill>
                            <a:srgbClr val="FFFFFF"/>
                          </a:solidFill>
                          <a:ln w="9525">
                            <a:solidFill>
                              <a:srgbClr val="000000"/>
                            </a:solidFill>
                            <a:miter lim="800000"/>
                            <a:headEnd/>
                            <a:tailEnd/>
                          </a:ln>
                        </wps:spPr>
                        <wps:txbx>
                          <w:txbxContent>
                            <w:p w14:paraId="3EFF08DE" w14:textId="6F18DA81" w:rsidR="003F38FD" w:rsidRDefault="003F38FD" w:rsidP="00B43862">
                              <w:pPr>
                                <w:jc w:val="center"/>
                              </w:pPr>
                              <w:r>
                                <w:t>Client</w:t>
                              </w:r>
                            </w:p>
                          </w:txbxContent>
                        </wps:txbx>
                        <wps:bodyPr rot="0" vert="horz" wrap="square" lIns="0" tIns="0" rIns="0" bIns="0" anchor="ctr" anchorCtr="0" upright="1">
                          <a:noAutofit/>
                        </wps:bodyPr>
                      </wps:wsp>
                      <wps:wsp>
                        <wps:cNvPr id="95" name="Text Box 237"/>
                        <wps:cNvSpPr txBox="1">
                          <a:spLocks noChangeArrowheads="1"/>
                        </wps:cNvSpPr>
                        <wps:spPr bwMode="auto">
                          <a:xfrm>
                            <a:off x="2601595" y="1162685"/>
                            <a:ext cx="504190" cy="278765"/>
                          </a:xfrm>
                          <a:prstGeom prst="rect">
                            <a:avLst/>
                          </a:prstGeom>
                          <a:solidFill>
                            <a:srgbClr val="FFFFFF"/>
                          </a:solidFill>
                          <a:ln w="9525">
                            <a:solidFill>
                              <a:srgbClr val="000000"/>
                            </a:solidFill>
                            <a:miter lim="800000"/>
                            <a:headEnd/>
                            <a:tailEnd/>
                          </a:ln>
                        </wps:spPr>
                        <wps:txbx>
                          <w:txbxContent>
                            <w:p w14:paraId="03886288" w14:textId="1E540941" w:rsidR="003F38FD" w:rsidRDefault="003F38FD" w:rsidP="00B43862">
                              <w:pPr>
                                <w:jc w:val="center"/>
                              </w:pPr>
                              <w:r>
                                <w:t>Server</w:t>
                              </w:r>
                            </w:p>
                          </w:txbxContent>
                        </wps:txbx>
                        <wps:bodyPr rot="0" vert="horz" wrap="square" lIns="0" tIns="0" rIns="0" bIns="0" anchor="ctr" anchorCtr="0" upright="1">
                          <a:noAutofit/>
                        </wps:bodyPr>
                      </wps:wsp>
                      <wps:wsp>
                        <wps:cNvPr id="96" name="Text Box 238"/>
                        <wps:cNvSpPr txBox="1">
                          <a:spLocks noChangeArrowheads="1"/>
                        </wps:cNvSpPr>
                        <wps:spPr bwMode="auto">
                          <a:xfrm>
                            <a:off x="4739005" y="1162685"/>
                            <a:ext cx="504825" cy="278765"/>
                          </a:xfrm>
                          <a:prstGeom prst="rect">
                            <a:avLst/>
                          </a:prstGeom>
                          <a:solidFill>
                            <a:srgbClr val="FFFFFF"/>
                          </a:solidFill>
                          <a:ln w="9525">
                            <a:solidFill>
                              <a:srgbClr val="000000"/>
                            </a:solidFill>
                            <a:miter lim="800000"/>
                            <a:headEnd/>
                            <a:tailEnd/>
                          </a:ln>
                        </wps:spPr>
                        <wps:txbx>
                          <w:txbxContent>
                            <w:p w14:paraId="5CC70E75" w14:textId="644C1073" w:rsidR="003F38FD" w:rsidRDefault="003F38FD" w:rsidP="00B43862">
                              <w:pPr>
                                <w:jc w:val="center"/>
                              </w:pPr>
                              <w:r>
                                <w:t>CSDL</w:t>
                              </w:r>
                            </w:p>
                          </w:txbxContent>
                        </wps:txbx>
                        <wps:bodyPr rot="0" vert="horz" wrap="square" lIns="0" tIns="0" rIns="0" bIns="0" anchor="ctr" anchorCtr="0" upright="1">
                          <a:noAutofit/>
                        </wps:bodyPr>
                      </wps:wsp>
                      <wps:wsp>
                        <wps:cNvPr id="97" name="AutoShape 239"/>
                        <wps:cNvCnPr>
                          <a:cxnSpLocks noChangeShapeType="1"/>
                          <a:stCxn id="91" idx="3"/>
                        </wps:cNvCnPr>
                        <wps:spPr bwMode="auto">
                          <a:xfrm>
                            <a:off x="1152525" y="665480"/>
                            <a:ext cx="11118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 name="AutoShape 240"/>
                        <wps:cNvCnPr>
                          <a:cxnSpLocks noChangeShapeType="1"/>
                        </wps:cNvCnPr>
                        <wps:spPr bwMode="auto">
                          <a:xfrm flipH="1" flipV="1">
                            <a:off x="1152525" y="742315"/>
                            <a:ext cx="10833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Text Box 241"/>
                        <wps:cNvSpPr txBox="1">
                          <a:spLocks noChangeArrowheads="1"/>
                        </wps:cNvSpPr>
                        <wps:spPr bwMode="auto">
                          <a:xfrm>
                            <a:off x="1227455" y="411480"/>
                            <a:ext cx="917575" cy="183515"/>
                          </a:xfrm>
                          <a:prstGeom prst="rect">
                            <a:avLst/>
                          </a:prstGeom>
                          <a:solidFill>
                            <a:srgbClr val="FFFFFF"/>
                          </a:solidFill>
                          <a:ln w="9525">
                            <a:solidFill>
                              <a:srgbClr val="000000"/>
                            </a:solidFill>
                            <a:miter lim="800000"/>
                            <a:headEnd/>
                            <a:tailEnd/>
                          </a:ln>
                        </wps:spPr>
                        <wps:txbx>
                          <w:txbxContent>
                            <w:p w14:paraId="6FD0A5E4" w14:textId="27ACFF3D" w:rsidR="003F38FD" w:rsidRPr="00B43862" w:rsidRDefault="003F38FD" w:rsidP="00B43862">
                              <w:pPr>
                                <w:jc w:val="center"/>
                                <w:rPr>
                                  <w:sz w:val="22"/>
                                </w:rPr>
                              </w:pPr>
                              <w:r w:rsidRPr="00B43862">
                                <w:rPr>
                                  <w:sz w:val="22"/>
                                </w:rPr>
                                <w:t>JSON Message</w:t>
                              </w:r>
                            </w:p>
                          </w:txbxContent>
                        </wps:txbx>
                        <wps:bodyPr rot="0" vert="horz" wrap="square" lIns="0" tIns="0" rIns="0" bIns="0" anchor="ctr" anchorCtr="0" upright="1">
                          <a:noAutofit/>
                        </wps:bodyPr>
                      </wps:wsp>
                      <wps:wsp>
                        <wps:cNvPr id="100" name="Text Box 242"/>
                        <wps:cNvSpPr txBox="1">
                          <a:spLocks noChangeArrowheads="1"/>
                        </wps:cNvSpPr>
                        <wps:spPr bwMode="auto">
                          <a:xfrm>
                            <a:off x="1341755" y="1162685"/>
                            <a:ext cx="751205" cy="278765"/>
                          </a:xfrm>
                          <a:prstGeom prst="rect">
                            <a:avLst/>
                          </a:prstGeom>
                          <a:solidFill>
                            <a:srgbClr val="FFFFFF"/>
                          </a:solidFill>
                          <a:ln w="9525">
                            <a:solidFill>
                              <a:srgbClr val="000000"/>
                            </a:solidFill>
                            <a:miter lim="800000"/>
                            <a:headEnd/>
                            <a:tailEnd/>
                          </a:ln>
                        </wps:spPr>
                        <wps:txbx>
                          <w:txbxContent>
                            <w:p w14:paraId="57E4F99F" w14:textId="6A1BEAA0" w:rsidR="003F38FD" w:rsidRDefault="003F38FD" w:rsidP="00B43862">
                              <w:pPr>
                                <w:jc w:val="center"/>
                              </w:pPr>
                              <w:r>
                                <w:t>Socket.io</w:t>
                              </w:r>
                            </w:p>
                          </w:txbxContent>
                        </wps:txbx>
                        <wps:bodyPr rot="0" vert="horz" wrap="square" lIns="0" tIns="0" rIns="0" bIns="0" anchor="ctr" anchorCtr="0" upright="1">
                          <a:noAutofit/>
                        </wps:bodyPr>
                      </wps:wsp>
                      <wps:wsp>
                        <wps:cNvPr id="101" name="AutoShape 243"/>
                        <wps:cNvCnPr>
                          <a:cxnSpLocks noChangeShapeType="1"/>
                        </wps:cNvCnPr>
                        <wps:spPr bwMode="auto">
                          <a:xfrm>
                            <a:off x="3459480" y="669925"/>
                            <a:ext cx="11125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AutoShape 244"/>
                        <wps:cNvCnPr>
                          <a:cxnSpLocks noChangeShapeType="1"/>
                        </wps:cNvCnPr>
                        <wps:spPr bwMode="auto">
                          <a:xfrm flipH="1" flipV="1">
                            <a:off x="3459480" y="746760"/>
                            <a:ext cx="10833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Text Box 245"/>
                        <wps:cNvSpPr txBox="1">
                          <a:spLocks noChangeArrowheads="1"/>
                        </wps:cNvSpPr>
                        <wps:spPr bwMode="auto">
                          <a:xfrm>
                            <a:off x="3698875" y="415925"/>
                            <a:ext cx="683895" cy="183515"/>
                          </a:xfrm>
                          <a:prstGeom prst="rect">
                            <a:avLst/>
                          </a:prstGeom>
                          <a:solidFill>
                            <a:srgbClr val="FFFFFF"/>
                          </a:solidFill>
                          <a:ln w="9525">
                            <a:solidFill>
                              <a:srgbClr val="000000"/>
                            </a:solidFill>
                            <a:miter lim="800000"/>
                            <a:headEnd/>
                            <a:tailEnd/>
                          </a:ln>
                        </wps:spPr>
                        <wps:txbx>
                          <w:txbxContent>
                            <w:p w14:paraId="4AC66C9B" w14:textId="32C88FB1" w:rsidR="003F38FD" w:rsidRPr="00B43862" w:rsidRDefault="003F38FD" w:rsidP="00B43862">
                              <w:pPr>
                                <w:jc w:val="center"/>
                                <w:rPr>
                                  <w:sz w:val="22"/>
                                </w:rPr>
                              </w:pPr>
                              <w:r>
                                <w:rPr>
                                  <w:sz w:val="22"/>
                                </w:rPr>
                                <w:t>Sql query</w:t>
                              </w:r>
                            </w:p>
                          </w:txbxContent>
                        </wps:txbx>
                        <wps:bodyPr rot="0" vert="horz" wrap="square" lIns="0" tIns="0" rIns="0" bIns="0" anchor="ctr" anchorCtr="0" upright="1">
                          <a:noAutofit/>
                        </wps:bodyPr>
                      </wps:wsp>
                      <wps:wsp>
                        <wps:cNvPr id="104" name="Text Box 246"/>
                        <wps:cNvSpPr txBox="1">
                          <a:spLocks noChangeArrowheads="1"/>
                        </wps:cNvSpPr>
                        <wps:spPr bwMode="auto">
                          <a:xfrm>
                            <a:off x="3698875" y="1162685"/>
                            <a:ext cx="683895" cy="278765"/>
                          </a:xfrm>
                          <a:prstGeom prst="rect">
                            <a:avLst/>
                          </a:prstGeom>
                          <a:solidFill>
                            <a:srgbClr val="FFFFFF"/>
                          </a:solidFill>
                          <a:ln w="9525">
                            <a:solidFill>
                              <a:srgbClr val="000000"/>
                            </a:solidFill>
                            <a:miter lim="800000"/>
                            <a:headEnd/>
                            <a:tailEnd/>
                          </a:ln>
                        </wps:spPr>
                        <wps:txbx>
                          <w:txbxContent>
                            <w:p w14:paraId="6AA523B2" w14:textId="533D4C8C" w:rsidR="003F38FD" w:rsidRDefault="003F38FD" w:rsidP="00B43862">
                              <w:pPr>
                                <w:jc w:val="center"/>
                              </w:pPr>
                              <w:r>
                                <w:t>Request</w:t>
                              </w:r>
                            </w:p>
                          </w:txbxContent>
                        </wps:txbx>
                        <wps:bodyPr rot="0" vert="horz" wrap="square" lIns="0" tIns="0" rIns="0" bIns="0" anchor="ctr" anchorCtr="0" upright="1">
                          <a:noAutofit/>
                        </wps:bodyPr>
                      </wps:wsp>
                    </wpc:wpc>
                  </a:graphicData>
                </a:graphic>
              </wp:inline>
            </w:drawing>
          </mc:Choice>
          <mc:Fallback>
            <w:pict>
              <v:group w14:anchorId="7AD05CB7" id="Canvas 232" o:spid="_x0000_s1026" editas="canvas" style="width:448.2pt;height:130.4pt;mso-position-horizontal-relative:char;mso-position-vertical-relative:line" coordsize="56921,1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">
                <v:shape id="_x0000_s1027" type="#_x0000_t75" style="position:absolute;width:56921;height:16560;visibility:visible;mso-wrap-style:square">
                  <v:fill o:detectmouseclick="t"/>
                  <v:path o:connecttype="none"/>
                </v:shape>
                <v:shape id="Picture 233" o:spid="_x0000_s1028" type="#_x0000_t75" style="position:absolute;left:2387;top:2082;width:913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">
                  <v:imagedata r:id="rId11" o:title=""/>
                </v:shape>
                <v:shape id="Picture 234" o:spid="_x0000_s1029" type="#_x0000_t75" style="position:absolute;left:45167;top:2095;width:9150;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">
                  <v:imagedata r:id="rId12" o:title=""/>
                </v:shape>
                <v:shape id="Picture 235" o:spid="_x0000_s1030" type="#_x0000_t75" style="position:absolute;left:24187;top:2495;width:9137;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">
                  <v:imagedata r:id="rId13" o:title=""/>
                </v:shape>
                <v:shapetype id="_x0000_t202" coordsize="21600,21600" o:spt="202" path="m,l,21600r21600,l21600,xe">
                  <v:stroke joinstyle="miter"/>
                  <v:path gradientshapeok="t" o:connecttype="rect"/>
                </v:shapetype>
                <v:shape id="Text Box 236" o:spid="_x0000_s1031" type="#_x0000_t202" style="position:absolute;left:4362;top:11626;width:5055;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">
                  <v:textbox inset="0,0,0,0">
                    <w:txbxContent>
                      <w:p w14:paraId="3EFF08DE" w14:textId="6F18DA81" w:rsidR="003F38FD" w:rsidRDefault="003F38FD" w:rsidP="00B43862">
                        <w:pPr>
                          <w:jc w:val="center"/>
                        </w:pPr>
                        <w:r>
                          <w:t>Client</w:t>
                        </w:r>
                      </w:p>
                    </w:txbxContent>
                  </v:textbox>
                </v:shape>
                <v:shape id="Text Box 237" o:spid="_x0000_s1032" type="#_x0000_t202" style="position:absolute;left:26015;top:11626;width:5042;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">
                  <v:textbox inset="0,0,0,0">
                    <w:txbxContent>
                      <w:p w14:paraId="03886288" w14:textId="1E540941" w:rsidR="003F38FD" w:rsidRDefault="003F38FD" w:rsidP="00B43862">
                        <w:pPr>
                          <w:jc w:val="center"/>
                        </w:pPr>
                        <w:r>
                          <w:t>Server</w:t>
                        </w:r>
                      </w:p>
                    </w:txbxContent>
                  </v:textbox>
                </v:shape>
                <v:shape id="Text Box 238" o:spid="_x0000_s1033" type="#_x0000_t202" style="position:absolute;left:47390;top:11626;width:5048;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">
                  <v:textbox inset="0,0,0,0">
                    <w:txbxContent>
                      <w:p w14:paraId="5CC70E75" w14:textId="644C1073" w:rsidR="003F38FD" w:rsidRDefault="003F38FD" w:rsidP="00B43862">
                        <w:pPr>
                          <w:jc w:val="center"/>
                        </w:pPr>
                        <w:r>
                          <w:t>CSDL</w:t>
                        </w:r>
                      </w:p>
                    </w:txbxContent>
                  </v:textbox>
                </v:shape>
                <v:shapetype id="_x0000_t32" coordsize="21600,21600" o:spt="32" o:oned="t" path="m,l21600,21600e" filled="f">
                  <v:path arrowok="t" fillok="f" o:connecttype="none"/>
                  <o:lock v:ext="edit" shapetype="t"/>
                </v:shapetype>
                <v:shape id="AutoShape 239" o:spid="_x0000_s1034" type="#_x0000_t32" style="position:absolute;left:11525;top:6654;width:11119;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">
                  <v:stroke endarrow="block"/>
                </v:shape>
                <v:shape id="AutoShape 240" o:spid="_x0000_s1035" type="#_x0000_t32" style="position:absolute;left:11525;top:7423;width:10833;height: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">
                  <v:stroke endarrow="block"/>
                </v:shape>
                <v:shape id="Text Box 241" o:spid="_x0000_s1036" type="#_x0000_t202" style="position:absolute;left:12274;top:4114;width:9176;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">
                  <v:textbox inset="0,0,0,0">
                    <w:txbxContent>
                      <w:p w14:paraId="6FD0A5E4" w14:textId="27ACFF3D" w:rsidR="003F38FD" w:rsidRPr="00B43862" w:rsidRDefault="003F38FD" w:rsidP="00B43862">
                        <w:pPr>
                          <w:jc w:val="center"/>
                          <w:rPr>
                            <w:sz w:val="22"/>
                          </w:rPr>
                        </w:pPr>
                        <w:r w:rsidRPr="00B43862">
                          <w:rPr>
                            <w:sz w:val="22"/>
                          </w:rPr>
                          <w:t>JSON Message</w:t>
                        </w:r>
                      </w:p>
                    </w:txbxContent>
                  </v:textbox>
                </v:shape>
                <v:shape id="Text Box 242" o:spid="_x0000_s1037" type="#_x0000_t202" style="position:absolute;left:13417;top:11626;width:7512;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">
                  <v:textbox inset="0,0,0,0">
                    <w:txbxContent>
                      <w:p w14:paraId="57E4F99F" w14:textId="6A1BEAA0" w:rsidR="003F38FD" w:rsidRDefault="003F38FD" w:rsidP="00B43862">
                        <w:pPr>
                          <w:jc w:val="center"/>
                        </w:pPr>
                        <w:r>
                          <w:t>Socket.io</w:t>
                        </w:r>
                      </w:p>
                    </w:txbxContent>
                  </v:textbox>
                </v:shape>
                <v:shape id="AutoShape 243" o:spid="_x0000_s1038" type="#_x0000_t32" style="position:absolute;left:34594;top:6699;width:11126;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">
                  <v:stroke endarrow="block"/>
                </v:shape>
                <v:shape id="AutoShape 244" o:spid="_x0000_s1039" type="#_x0000_t32" style="position:absolute;left:34594;top:7467;width:10833;height: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">
                  <v:stroke endarrow="block"/>
                </v:shape>
                <v:shape id="Text Box 245" o:spid="_x0000_s1040" type="#_x0000_t202" style="position:absolute;left:36988;top:4159;width:6839;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">
                  <v:textbox inset="0,0,0,0">
                    <w:txbxContent>
                      <w:p w14:paraId="4AC66C9B" w14:textId="32C88FB1" w:rsidR="003F38FD" w:rsidRPr="00B43862" w:rsidRDefault="003F38FD" w:rsidP="00B43862">
                        <w:pPr>
                          <w:jc w:val="center"/>
                          <w:rPr>
                            <w:sz w:val="22"/>
                          </w:rPr>
                        </w:pPr>
                        <w:r>
                          <w:rPr>
                            <w:sz w:val="22"/>
                          </w:rPr>
                          <w:t>Sql query</w:t>
                        </w:r>
                      </w:p>
                    </w:txbxContent>
                  </v:textbox>
                </v:shape>
                <v:shape id="Text Box 246" o:spid="_x0000_s1041" type="#_x0000_t202" style="position:absolute;left:36988;top:11626;width:6839;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">
                  <v:textbox inset="0,0,0,0">
                    <w:txbxContent>
                      <w:p w14:paraId="6AA523B2" w14:textId="533D4C8C" w:rsidR="003F38FD" w:rsidRDefault="003F38FD" w:rsidP="00B43862">
                        <w:pPr>
                          <w:jc w:val="center"/>
                        </w:pPr>
                        <w:r>
                          <w:t>Request</w:t>
                        </w:r>
                      </w:p>
                    </w:txbxContent>
                  </v:textbox>
                </v:shape>
                <w10:anchorlock/>
              </v:group>
            </w:pict>
          </mc:Fallback>
        </mc:AlternateContent>
      </w:r>
    </w:p>
    <w:p w14:paraId="55E44380" w14:textId="40AB37F1" w:rsidR="00524689" w:rsidRDefault="00892D04" w:rsidP="00095E80">
      <w:pPr>
        <w:pStyle w:val="ListParagraph"/>
        <w:numPr>
          <w:ilvl w:val="0"/>
          <w:numId w:val="29"/>
        </w:numPr>
        <w:spacing w:before="60" w:after="0" w:line="288" w:lineRule="auto"/>
        <w:ind w:left="900" w:hanging="333"/>
      </w:pPr>
      <w:r>
        <w:t>Giao tiếp giữa client và server thông qua việc lắng nghe các socket.</w:t>
      </w:r>
    </w:p>
    <w:p w14:paraId="038DDC97" w14:textId="656C8090" w:rsidR="00892D04" w:rsidRDefault="00892D04" w:rsidP="00095E80">
      <w:pPr>
        <w:pStyle w:val="ListParagraph"/>
        <w:numPr>
          <w:ilvl w:val="0"/>
          <w:numId w:val="29"/>
        </w:numPr>
        <w:spacing w:before="60" w:after="0" w:line="288" w:lineRule="auto"/>
        <w:ind w:left="900" w:hanging="333"/>
      </w:pPr>
      <w:r>
        <w:t xml:space="preserve">Ứng dụng phía client sẽ tích hợp thư viện </w:t>
      </w:r>
      <w:r w:rsidRPr="00B43862">
        <w:rPr>
          <w:rStyle w:val="CommandlineChar"/>
        </w:rPr>
        <w:t>socket.io-client</w:t>
      </w:r>
      <w:r w:rsidRPr="00B43862">
        <w:t>, phi</w:t>
      </w:r>
      <w:r>
        <w:t>ên bản mới nhất đến thời điểm hoàn thành đồ án này là 1.0.0 còn nhiều hạn chế (Mục</w:t>
      </w:r>
      <w:r w:rsidR="00774795">
        <w:t xml:space="preserve"> </w:t>
      </w:r>
      <w:r w:rsidR="00774795" w:rsidRPr="005E4B6D">
        <w:fldChar w:fldCharType="begin"/>
      </w:r>
      <w:r w:rsidR="00774795" w:rsidRPr="005E4B6D">
        <w:instrText xml:space="preserve"> REF _Ref9413493 \h </w:instrText>
      </w:r>
      <w:r w:rsidR="00774795" w:rsidRPr="005E4B6D">
        <w:fldChar w:fldCharType="separate"/>
      </w:r>
      <w:ins w:id="47" w:author="Hùng Lê Mạnh" w:date="2019-05-23T22:15:00Z">
        <w:r w:rsidR="0052687B" w:rsidRPr="005E4B6D">
          <w:t>Kết quả đạt được</w:t>
        </w:r>
      </w:ins>
      <w:del w:id="48" w:author="Hùng Lê Mạnh" w:date="2019-05-23T22:15:00Z">
        <w:r w:rsidR="00050B60" w:rsidRPr="005E4B6D" w:rsidDel="0052687B">
          <w:delText>Kết quả đạt được</w:delText>
        </w:r>
      </w:del>
      <w:r w:rsidR="00774795" w:rsidRPr="005E4B6D">
        <w:fldChar w:fldCharType="end"/>
      </w:r>
      <w:r>
        <w:t>).</w:t>
      </w:r>
    </w:p>
    <w:p w14:paraId="42B2E2B7" w14:textId="4B9B1E17" w:rsidR="00C5142E" w:rsidRDefault="00C5142E" w:rsidP="00095E80">
      <w:pPr>
        <w:pStyle w:val="ListParagraph"/>
        <w:numPr>
          <w:ilvl w:val="0"/>
          <w:numId w:val="29"/>
        </w:numPr>
        <w:spacing w:before="60" w:after="0" w:line="288" w:lineRule="auto"/>
        <w:ind w:left="900" w:hanging="333"/>
      </w:pPr>
      <w:r>
        <w:t xml:space="preserve">Ứng dụng phía server sẽ tích hợp thư viện </w:t>
      </w:r>
      <w:r w:rsidRPr="00B43862">
        <w:rPr>
          <w:rStyle w:val="CommandlineChar"/>
        </w:rPr>
        <w:t>socket.io</w:t>
      </w:r>
      <w:r w:rsidR="005F7988">
        <w:t>, phiên bản mới nhất đến thời điểm hoàn thành đồ án này là 2.2.0 và sẽ liên tục được cập nhật.</w:t>
      </w:r>
    </w:p>
    <w:p w14:paraId="249C017E" w14:textId="77777777" w:rsidR="00152FB2" w:rsidRDefault="002B36A0" w:rsidP="00095E80">
      <w:pPr>
        <w:pStyle w:val="ListParagraph"/>
        <w:numPr>
          <w:ilvl w:val="0"/>
          <w:numId w:val="29"/>
        </w:numPr>
        <w:spacing w:before="60" w:after="0" w:line="288" w:lineRule="auto"/>
        <w:ind w:left="900" w:hanging="333"/>
      </w:pPr>
      <w:r>
        <w:t>Client và server sẽ trao đổi qua lại thông qua các chuỗi được chuẩn hoá gọi là các JSON message.</w:t>
      </w:r>
    </w:p>
    <w:p w14:paraId="56CE279F" w14:textId="025E4BD5" w:rsidR="004B6BAB" w:rsidRPr="00B43862" w:rsidRDefault="002B36A0" w:rsidP="00095E80">
      <w:pPr>
        <w:pStyle w:val="ListParagraph"/>
        <w:numPr>
          <w:ilvl w:val="0"/>
          <w:numId w:val="29"/>
        </w:numPr>
        <w:spacing w:before="60" w:after="0" w:line="288" w:lineRule="auto"/>
        <w:ind w:left="900" w:hanging="333"/>
      </w:pPr>
      <w:r>
        <w:t>Server giao tiếp với cơ sở dữ liệu thông qua các yêu cầu truy vấn gọi là các request</w:t>
      </w:r>
      <w:r w:rsidR="00E6556C">
        <w:t>. Dữ liệu server request lên cơ sở dữ liệu là các chuỗi chuẩn hoá gọi là các sql query.</w:t>
      </w:r>
    </w:p>
    <w:p w14:paraId="78A3C7AA" w14:textId="77777777" w:rsidR="00C5042C" w:rsidRDefault="00C5042C" w:rsidP="0018480F">
      <w:pPr>
        <w:pStyle w:val="Heading2"/>
        <w:numPr>
          <w:ilvl w:val="1"/>
          <w:numId w:val="21"/>
        </w:numPr>
      </w:pPr>
      <w:bookmarkStart w:id="49" w:name="_Toc9538786"/>
      <w:r>
        <w:t>Ứng dụng các kỹ thuật vào bài toán đã đề ra</w:t>
      </w:r>
      <w:bookmarkEnd w:id="49"/>
    </w:p>
    <w:p w14:paraId="3E2FC81C" w14:textId="77777777" w:rsidR="00C5042C" w:rsidRPr="00152B77" w:rsidRDefault="00C5042C" w:rsidP="00095E80">
      <w:pPr>
        <w:pStyle w:val="ListParagraph"/>
        <w:numPr>
          <w:ilvl w:val="0"/>
          <w:numId w:val="29"/>
        </w:numPr>
        <w:spacing w:before="60" w:after="0" w:line="288" w:lineRule="auto"/>
        <w:ind w:left="900" w:hanging="333"/>
        <w:rPr>
          <w:i/>
          <w:color w:val="FF0000"/>
        </w:rPr>
      </w:pPr>
      <w:r>
        <w:t>Android Studio: Dùng để lập trình client, giao diện người dùng cho khách hàng</w:t>
      </w:r>
    </w:p>
    <w:p w14:paraId="4A1C9DAF" w14:textId="2F8D948E" w:rsidR="00C5042C" w:rsidRPr="00BA7177" w:rsidRDefault="00C5042C" w:rsidP="00095E80">
      <w:pPr>
        <w:pStyle w:val="ListParagraph"/>
        <w:numPr>
          <w:ilvl w:val="0"/>
          <w:numId w:val="29"/>
        </w:numPr>
        <w:spacing w:before="60" w:after="0" w:line="288" w:lineRule="auto"/>
        <w:ind w:left="900" w:hanging="333"/>
      </w:pPr>
      <w:r>
        <w:t>Api Google Maps: Dùng để quản lý lộ trình, hiển thị vị trí các thành viên trên bản đồ</w:t>
      </w:r>
      <w:r w:rsidR="005F7988">
        <w:t>.</w:t>
      </w:r>
    </w:p>
    <w:p w14:paraId="46DA0F4D" w14:textId="77777777" w:rsidR="00C5042C" w:rsidRDefault="00C5042C" w:rsidP="00095E80">
      <w:pPr>
        <w:pStyle w:val="ListParagraph"/>
        <w:numPr>
          <w:ilvl w:val="0"/>
          <w:numId w:val="29"/>
        </w:numPr>
        <w:spacing w:before="60" w:after="0" w:line="288" w:lineRule="auto"/>
        <w:ind w:left="900" w:hanging="333"/>
      </w:pPr>
      <w:r>
        <w:t>Sql Server 2017: Dùng để lưu trữ dữ liệu danh sách thành viên, danh sách tour, tin nhắn, người sử dụng, các địa điểm,…</w:t>
      </w:r>
    </w:p>
    <w:p w14:paraId="5FEFCBE6" w14:textId="77777777" w:rsidR="00FF7BBE" w:rsidRPr="003C7C6F" w:rsidRDefault="00FF7BBE" w:rsidP="003C7C6F"/>
    <w:p w14:paraId="24CF3160" w14:textId="77777777" w:rsidR="00FF7BBE" w:rsidRPr="003C7C6F" w:rsidRDefault="00FF7BBE" w:rsidP="003C7C6F"/>
    <w:p w14:paraId="3689D6D0" w14:textId="7F6019EA" w:rsidR="00C5042C" w:rsidRDefault="00C5042C" w:rsidP="00C5042C">
      <w:pPr>
        <w:pStyle w:val="Heading1"/>
      </w:pPr>
      <w:bookmarkStart w:id="50" w:name="_Toc9538787"/>
      <w:r>
        <w:t>PHẦN</w:t>
      </w:r>
      <w:r w:rsidRPr="007B73DC">
        <w:t xml:space="preserve"> I</w:t>
      </w:r>
      <w:r>
        <w:t>I</w:t>
      </w:r>
      <w:r w:rsidRPr="007B73DC">
        <w:t xml:space="preserve">: </w:t>
      </w:r>
      <w:r>
        <w:t>PHÂN TÍCH VÀ THIẾT KẾ HỆ THỐNG</w:t>
      </w:r>
      <w:bookmarkEnd w:id="50"/>
    </w:p>
    <w:p w14:paraId="5776EAD0" w14:textId="77777777" w:rsidR="00FF7BBE" w:rsidRPr="003C7C6F" w:rsidRDefault="00FF7BBE" w:rsidP="003C7C6F"/>
    <w:p w14:paraId="6102BB3C" w14:textId="77777777" w:rsidR="00C5042C" w:rsidRDefault="00C5042C" w:rsidP="00C5042C">
      <w:pPr>
        <w:pStyle w:val="Heading2"/>
        <w:numPr>
          <w:ilvl w:val="1"/>
          <w:numId w:val="20"/>
        </w:numPr>
      </w:pPr>
      <w:bookmarkStart w:id="51" w:name="_Toc9538788"/>
      <w:r>
        <w:t>Các chức năng</w:t>
      </w:r>
      <w:bookmarkEnd w:id="51"/>
    </w:p>
    <w:p w14:paraId="40D5C630" w14:textId="77777777" w:rsidR="00C5042C" w:rsidRDefault="00C5042C" w:rsidP="00C5042C">
      <w:pPr>
        <w:rPr>
          <w:i/>
          <w:color w:val="FF0000"/>
        </w:rPr>
      </w:pPr>
    </w:p>
    <w:p w14:paraId="6420EDA9" w14:textId="77777777" w:rsidR="00C5042C" w:rsidRDefault="00C5042C" w:rsidP="00C5042C">
      <w:pPr>
        <w:rPr>
          <w:i/>
          <w:color w:val="FF0000"/>
        </w:rPr>
      </w:pPr>
      <w:r w:rsidRPr="00213268">
        <w:rPr>
          <w:i/>
          <w:noProof/>
          <w:color w:val="FF0000"/>
        </w:rPr>
        <w:drawing>
          <wp:inline distT="0" distB="0" distL="0" distR="0" wp14:anchorId="3DE984CB" wp14:editId="658695B7">
            <wp:extent cx="5740041" cy="2777706"/>
            <wp:effectExtent l="0" t="0" r="0" b="22860"/>
            <wp:docPr id="3" name="Diagram 3">
              <a:extLst xmlns:a="http://schemas.openxmlformats.org/drawingml/2006/main">
                <a:ext uri="{FF2B5EF4-FFF2-40B4-BE49-F238E27FC236}">
                  <a16:creationId xmlns:a16="http://schemas.microsoft.com/office/drawing/2014/main" id="{80F39530-1EF5-4510-808C-8A762F1C04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E4A5E82" w14:textId="77777777" w:rsidR="00C5042C" w:rsidRDefault="00C5042C" w:rsidP="00C5042C">
      <w:pPr>
        <w:rPr>
          <w:i/>
          <w:color w:val="FF0000"/>
        </w:rPr>
      </w:pPr>
    </w:p>
    <w:p w14:paraId="66189391" w14:textId="22311E75" w:rsidR="00C5042C" w:rsidRPr="008000BA" w:rsidRDefault="00C5042C" w:rsidP="00C5042C">
      <w:pPr>
        <w:pStyle w:val="Caption"/>
        <w:rPr>
          <w:lang w:val="vi-VN"/>
        </w:rPr>
      </w:pPr>
      <w:bookmarkStart w:id="52" w:name="_Toc9418395"/>
      <w:r w:rsidRPr="00D030ED">
        <w:t xml:space="preserve">Hình </w:t>
      </w:r>
      <w:r w:rsidRPr="00D030ED">
        <w:fldChar w:fldCharType="begin"/>
      </w:r>
      <w:r w:rsidRPr="00152B77">
        <w:instrText xml:space="preserve"> SEQ Hình \* ARABIC </w:instrText>
      </w:r>
      <w:r w:rsidRPr="00D030ED">
        <w:fldChar w:fldCharType="separate"/>
      </w:r>
      <w:r w:rsidR="0052687B">
        <w:rPr>
          <w:noProof/>
        </w:rPr>
        <w:t>1</w:t>
      </w:r>
      <w:r w:rsidRPr="00D030ED">
        <w:fldChar w:fldCharType="end"/>
      </w:r>
      <w:r w:rsidRPr="00152B77">
        <w:t xml:space="preserve">. </w:t>
      </w:r>
      <w:r>
        <w:t>Bản vẽ b</w:t>
      </w:r>
      <w:r w:rsidRPr="008000BA">
        <w:t>iểu đồ phân rã chức năng</w:t>
      </w:r>
      <w:bookmarkEnd w:id="52"/>
    </w:p>
    <w:p w14:paraId="57E2028F" w14:textId="77777777" w:rsidR="00C5042C" w:rsidRDefault="00C5042C" w:rsidP="00C5042C">
      <w:pPr>
        <w:pStyle w:val="Heading2"/>
        <w:numPr>
          <w:ilvl w:val="1"/>
          <w:numId w:val="20"/>
        </w:numPr>
      </w:pPr>
      <w:bookmarkStart w:id="53" w:name="_Toc9538789"/>
      <w:r>
        <w:t>Usecase</w:t>
      </w:r>
      <w:bookmarkEnd w:id="53"/>
    </w:p>
    <w:p w14:paraId="1488FC79" w14:textId="44BF79BF" w:rsidR="00C5042C" w:rsidRDefault="00C5042C" w:rsidP="00095E80">
      <w:pPr>
        <w:pStyle w:val="Heading3"/>
        <w:numPr>
          <w:ilvl w:val="2"/>
          <w:numId w:val="20"/>
        </w:numPr>
        <w:spacing w:after="240"/>
        <w:ind w:left="900" w:hanging="900"/>
      </w:pPr>
      <w:bookmarkStart w:id="54" w:name="_Toc1832874"/>
      <w:bookmarkStart w:id="55" w:name="_Toc9538790"/>
      <w:r>
        <w:t>Xác định các Actor</w:t>
      </w:r>
      <w:bookmarkEnd w:id="54"/>
      <w:bookmarkEnd w:id="55"/>
    </w:p>
    <w:p w14:paraId="664A5D3C" w14:textId="77777777" w:rsidR="00C5042C" w:rsidRPr="00FB192B" w:rsidRDefault="00C5042C" w:rsidP="00095E80">
      <w:pPr>
        <w:pStyle w:val="ListParagraph"/>
        <w:numPr>
          <w:ilvl w:val="0"/>
          <w:numId w:val="29"/>
        </w:numPr>
        <w:spacing w:before="60" w:after="0" w:line="288" w:lineRule="auto"/>
        <w:ind w:left="900" w:hanging="333"/>
      </w:pPr>
      <w:r w:rsidRPr="00FB192B">
        <w:t>Actor được dùng để chỉ người sử dụng hoặc một đối tượng nào đó bên ngoài tương tác với hệ thốn</w:t>
      </w:r>
      <w:r>
        <w:t>g.</w:t>
      </w:r>
    </w:p>
    <w:p w14:paraId="4DE7B83D" w14:textId="77777777" w:rsidR="00C5042C" w:rsidRPr="0030396D" w:rsidRDefault="00C5042C" w:rsidP="00095E80">
      <w:pPr>
        <w:pStyle w:val="ListParagraph"/>
        <w:numPr>
          <w:ilvl w:val="0"/>
          <w:numId w:val="29"/>
        </w:numPr>
        <w:spacing w:before="60" w:after="0" w:line="288" w:lineRule="auto"/>
        <w:ind w:left="900" w:hanging="333"/>
      </w:pPr>
      <w:r w:rsidRPr="0030396D">
        <w:t>Xem xét các mục tiêu của phần mềm, ta nhận thấy hệ thống có các Actor sau:</w:t>
      </w:r>
    </w:p>
    <w:p w14:paraId="4D93D626" w14:textId="77777777" w:rsidR="00C5042C" w:rsidRDefault="00C5042C" w:rsidP="00095E80">
      <w:pPr>
        <w:pStyle w:val="ListParagraph"/>
        <w:numPr>
          <w:ilvl w:val="0"/>
          <w:numId w:val="32"/>
        </w:numPr>
        <w:ind w:left="1260"/>
      </w:pPr>
      <w:r>
        <w:rPr>
          <w:b/>
        </w:rPr>
        <w:t>Học sinh cấp 2, 3, giáo viên, phụ huynh (</w:t>
      </w:r>
      <w:bookmarkStart w:id="56" w:name="User"/>
      <w:r>
        <w:rPr>
          <w:b/>
        </w:rPr>
        <w:t>User</w:t>
      </w:r>
      <w:bookmarkEnd w:id="56"/>
      <w:r>
        <w:rPr>
          <w:b/>
        </w:rPr>
        <w:t>)</w:t>
      </w:r>
      <w:r>
        <w:t>: Những người sử dụng phần mềm để quản lý / được quản lý khi tham quan trường.</w:t>
      </w:r>
    </w:p>
    <w:p w14:paraId="3B8B4F6A" w14:textId="77777777" w:rsidR="00C5042C" w:rsidRDefault="00C5042C" w:rsidP="00095E80">
      <w:pPr>
        <w:pStyle w:val="ListParagraph"/>
        <w:numPr>
          <w:ilvl w:val="0"/>
          <w:numId w:val="32"/>
        </w:numPr>
        <w:ind w:left="1260"/>
      </w:pPr>
      <w:r>
        <w:rPr>
          <w:b/>
        </w:rPr>
        <w:t>Tư vấn viên (</w:t>
      </w:r>
      <w:bookmarkStart w:id="57" w:name="Counselor"/>
      <w:r>
        <w:rPr>
          <w:b/>
        </w:rPr>
        <w:t>C</w:t>
      </w:r>
      <w:r w:rsidRPr="003148F1">
        <w:rPr>
          <w:b/>
        </w:rPr>
        <w:t>ounselor</w:t>
      </w:r>
      <w:bookmarkEnd w:id="57"/>
      <w:r>
        <w:rPr>
          <w:b/>
        </w:rPr>
        <w:t>)</w:t>
      </w:r>
      <w:r>
        <w:t>: Nhân viên giải đáp thắc mắc cho các User.</w:t>
      </w:r>
    </w:p>
    <w:p w14:paraId="41D90A02" w14:textId="056F1803" w:rsidR="00C5042C" w:rsidRDefault="00C5042C" w:rsidP="00095E80">
      <w:pPr>
        <w:pStyle w:val="ListParagraph"/>
        <w:numPr>
          <w:ilvl w:val="0"/>
          <w:numId w:val="32"/>
        </w:numPr>
        <w:ind w:left="1260"/>
      </w:pPr>
      <w:r>
        <w:rPr>
          <w:b/>
        </w:rPr>
        <w:t>Quản trị viên (</w:t>
      </w:r>
      <w:bookmarkStart w:id="58" w:name="Admin"/>
      <w:r>
        <w:rPr>
          <w:b/>
        </w:rPr>
        <w:t>Admin</w:t>
      </w:r>
      <w:bookmarkEnd w:id="58"/>
      <w:r>
        <w:rPr>
          <w:b/>
        </w:rPr>
        <w:t>)</w:t>
      </w:r>
      <w:r>
        <w:t>: Người quản trị hệ thống, phân quyền.</w:t>
      </w:r>
    </w:p>
    <w:p w14:paraId="3E61B370" w14:textId="66591F1A" w:rsidR="00C5042C" w:rsidRDefault="00C5042C" w:rsidP="00095E80">
      <w:pPr>
        <w:pStyle w:val="Heading3"/>
        <w:numPr>
          <w:ilvl w:val="2"/>
          <w:numId w:val="20"/>
        </w:numPr>
        <w:spacing w:after="240"/>
        <w:ind w:left="907" w:hanging="900"/>
      </w:pPr>
      <w:bookmarkStart w:id="59" w:name="_Toc1832875"/>
      <w:bookmarkStart w:id="60" w:name="_Toc9538791"/>
      <w:r>
        <w:t>Xác định các Use Case</w:t>
      </w:r>
      <w:bookmarkEnd w:id="59"/>
      <w:bookmarkEnd w:id="60"/>
    </w:p>
    <w:p w14:paraId="452D98D1" w14:textId="77777777" w:rsidR="00C5042C" w:rsidRDefault="00C5042C" w:rsidP="00095E80">
      <w:pPr>
        <w:pStyle w:val="ListParagraph"/>
        <w:keepLines/>
        <w:numPr>
          <w:ilvl w:val="0"/>
          <w:numId w:val="29"/>
        </w:numPr>
        <w:spacing w:before="60" w:after="0" w:line="288" w:lineRule="auto"/>
        <w:ind w:left="907" w:hanging="333"/>
      </w:pPr>
      <w:r>
        <w:t xml:space="preserve">Use Case là </w:t>
      </w:r>
      <w:r w:rsidRPr="003C02B5">
        <w:t>ca sử dụng của hệ thống</w:t>
      </w:r>
      <w:r>
        <w:t>,</w:t>
      </w:r>
      <w:r w:rsidRPr="003C02B5">
        <w:t xml:space="preserve"> giúp chúng ta biết được ai sử dụng hệ thống, hệ thống có những chức năng gì. </w:t>
      </w:r>
      <w:r>
        <w:t>Xác định được use case,</w:t>
      </w:r>
      <w:r w:rsidRPr="003C02B5">
        <w:t xml:space="preserve"> bạn sẽ hiểu được yêu cầu của hệ thống cần xây dựng</w:t>
      </w:r>
      <w:r>
        <w:t>.</w:t>
      </w:r>
    </w:p>
    <w:p w14:paraId="014C6E8F" w14:textId="77777777" w:rsidR="00C5042C" w:rsidRDefault="00C5042C" w:rsidP="00095E80">
      <w:pPr>
        <w:pStyle w:val="ListParagraph"/>
        <w:keepNext/>
        <w:keepLines/>
        <w:numPr>
          <w:ilvl w:val="0"/>
          <w:numId w:val="29"/>
        </w:numPr>
        <w:spacing w:before="60" w:after="0" w:line="288" w:lineRule="auto"/>
        <w:ind w:left="900" w:hanging="333"/>
      </w:pPr>
      <w:r>
        <w:lastRenderedPageBreak/>
        <w:t>Để xác định được các Use Case</w:t>
      </w:r>
      <w:r w:rsidRPr="00841E2D">
        <w:t xml:space="preserve">, </w:t>
      </w:r>
      <w:r>
        <w:t xml:space="preserve">bạn cần </w:t>
      </w:r>
      <w:r w:rsidRPr="00841E2D">
        <w:t>xem xét</w:t>
      </w:r>
      <w:r>
        <w:t xml:space="preserve"> các</w:t>
      </w:r>
      <w:r w:rsidRPr="00841E2D">
        <w:t xml:space="preserve"> Actor sử dụng chức năng nào</w:t>
      </w:r>
      <w:r>
        <w:t xml:space="preserve"> của hệ thống:</w:t>
      </w:r>
    </w:p>
    <w:bookmarkStart w:id="61" w:name="_Toc1832876"/>
    <w:p w14:paraId="6C3A1540" w14:textId="69192A6E" w:rsidR="00C5042C" w:rsidRPr="0018480F" w:rsidRDefault="00C5042C" w:rsidP="00095E80">
      <w:pPr>
        <w:pStyle w:val="ListParagraph"/>
        <w:keepNext/>
        <w:keepLines/>
        <w:numPr>
          <w:ilvl w:val="0"/>
          <w:numId w:val="32"/>
        </w:numPr>
        <w:ind w:left="1260"/>
        <w:rPr>
          <w:szCs w:val="26"/>
        </w:rPr>
      </w:pPr>
      <w:r w:rsidRPr="005F5BD7">
        <w:rPr>
          <w:rStyle w:val="Hyperlink"/>
          <w:szCs w:val="26"/>
        </w:rPr>
        <w:fldChar w:fldCharType="begin"/>
      </w:r>
      <w:r w:rsidRPr="005F5BD7">
        <w:rPr>
          <w:rStyle w:val="Hyperlink"/>
          <w:szCs w:val="26"/>
        </w:rPr>
        <w:instrText xml:space="preserve"> HYPERLINK \l "User" </w:instrText>
      </w:r>
      <w:r w:rsidRPr="005F5BD7">
        <w:rPr>
          <w:rStyle w:val="Hyperlink"/>
          <w:szCs w:val="26"/>
        </w:rPr>
        <w:fldChar w:fldCharType="separate"/>
      </w:r>
      <w:r w:rsidRPr="005F5BD7">
        <w:rPr>
          <w:rStyle w:val="Hyperlink"/>
          <w:szCs w:val="26"/>
        </w:rPr>
        <w:t>User</w:t>
      </w:r>
      <w:bookmarkEnd w:id="61"/>
      <w:r w:rsidRPr="005F5BD7">
        <w:rPr>
          <w:rStyle w:val="Hyperlink"/>
          <w:szCs w:val="26"/>
        </w:rPr>
        <w:fldChar w:fldCharType="end"/>
      </w:r>
      <w:r w:rsidR="0053120F">
        <w:rPr>
          <w:rStyle w:val="Hyperlink"/>
          <w:color w:val="auto"/>
          <w:szCs w:val="26"/>
          <w:u w:val="none"/>
        </w:rPr>
        <w:t>:</w:t>
      </w:r>
    </w:p>
    <w:p w14:paraId="0B4E2606" w14:textId="77777777" w:rsidR="00C5042C" w:rsidRDefault="00C5042C" w:rsidP="00095E80">
      <w:pPr>
        <w:pStyle w:val="ListParagraph"/>
        <w:keepNext/>
        <w:keepLines/>
        <w:numPr>
          <w:ilvl w:val="1"/>
          <w:numId w:val="32"/>
        </w:numPr>
        <w:spacing w:before="60" w:after="0" w:line="288" w:lineRule="auto"/>
        <w:ind w:left="1620"/>
      </w:pPr>
      <w:r>
        <w:t>Quản lý tài khoản:</w:t>
      </w:r>
    </w:p>
    <w:p w14:paraId="5015773D" w14:textId="77777777" w:rsidR="00C5042C" w:rsidRDefault="00C5042C" w:rsidP="00095E80">
      <w:pPr>
        <w:pStyle w:val="ListParagraph"/>
        <w:keepNext/>
        <w:keepLines/>
        <w:numPr>
          <w:ilvl w:val="2"/>
          <w:numId w:val="32"/>
        </w:numPr>
        <w:spacing w:before="60" w:after="0" w:line="288" w:lineRule="auto"/>
        <w:ind w:left="1980"/>
      </w:pPr>
      <w:r>
        <w:t>Đăng ký</w:t>
      </w:r>
    </w:p>
    <w:p w14:paraId="628C4ECD" w14:textId="77777777" w:rsidR="00C5042C" w:rsidRDefault="00C5042C" w:rsidP="00095E80">
      <w:pPr>
        <w:pStyle w:val="ListParagraph"/>
        <w:keepNext/>
        <w:keepLines/>
        <w:numPr>
          <w:ilvl w:val="2"/>
          <w:numId w:val="32"/>
        </w:numPr>
        <w:spacing w:before="60" w:after="0" w:line="288" w:lineRule="auto"/>
        <w:ind w:left="1980"/>
      </w:pPr>
      <w:r>
        <w:t>Đăng nhập</w:t>
      </w:r>
    </w:p>
    <w:p w14:paraId="3BB8010A" w14:textId="4436CBD3" w:rsidR="00C5042C" w:rsidRDefault="0018480F" w:rsidP="00095E80">
      <w:pPr>
        <w:pStyle w:val="ListParagraph"/>
        <w:keepNext/>
        <w:keepLines/>
        <w:numPr>
          <w:ilvl w:val="2"/>
          <w:numId w:val="32"/>
        </w:numPr>
        <w:spacing w:before="60" w:after="0" w:line="288" w:lineRule="auto"/>
        <w:ind w:left="1980"/>
      </w:pPr>
      <w:r>
        <w:t>Xem</w:t>
      </w:r>
      <w:r w:rsidR="00C5042C">
        <w:t xml:space="preserve"> thông tin tài khoản </w:t>
      </w:r>
    </w:p>
    <w:p w14:paraId="599EBBD6" w14:textId="22D92365" w:rsidR="00C5042C" w:rsidRDefault="00C5042C" w:rsidP="00095E80">
      <w:pPr>
        <w:pStyle w:val="ListParagraph"/>
        <w:numPr>
          <w:ilvl w:val="1"/>
          <w:numId w:val="32"/>
        </w:numPr>
        <w:spacing w:before="60" w:after="0" w:line="288" w:lineRule="auto"/>
        <w:ind w:left="1620"/>
      </w:pPr>
      <w:bookmarkStart w:id="62" w:name="Xem_thông_tin_tour"/>
      <w:r>
        <w:t>Xem thông tin tour</w:t>
      </w:r>
      <w:bookmarkEnd w:id="62"/>
      <w:r>
        <w:t>:</w:t>
      </w:r>
    </w:p>
    <w:p w14:paraId="3998E705" w14:textId="77777777" w:rsidR="00C5042C" w:rsidRDefault="00C5042C" w:rsidP="00095E80">
      <w:pPr>
        <w:pStyle w:val="ListParagraph"/>
        <w:numPr>
          <w:ilvl w:val="2"/>
          <w:numId w:val="32"/>
        </w:numPr>
        <w:spacing w:before="60" w:after="0" w:line="288" w:lineRule="auto"/>
        <w:ind w:left="1980"/>
      </w:pPr>
      <w:bookmarkStart w:id="63" w:name="Lịch_trình"/>
      <w:r>
        <w:t>Lịch trình</w:t>
      </w:r>
      <w:bookmarkEnd w:id="63"/>
      <w:r>
        <w:t>:</w:t>
      </w:r>
    </w:p>
    <w:p w14:paraId="39E38255" w14:textId="77777777" w:rsidR="00C5042C" w:rsidRDefault="00C5042C" w:rsidP="00095E80">
      <w:pPr>
        <w:pStyle w:val="ListParagraph"/>
        <w:numPr>
          <w:ilvl w:val="3"/>
          <w:numId w:val="32"/>
        </w:numPr>
        <w:spacing w:before="60" w:after="0" w:line="288" w:lineRule="auto"/>
        <w:ind w:left="2340"/>
      </w:pPr>
      <w:r>
        <w:t>Lịch trình text (mốc thời gian, địa điểm)</w:t>
      </w:r>
    </w:p>
    <w:p w14:paraId="680BD6B6" w14:textId="77777777" w:rsidR="00C5042C" w:rsidRDefault="00C5042C" w:rsidP="00095E80">
      <w:pPr>
        <w:pStyle w:val="ListParagraph"/>
        <w:numPr>
          <w:ilvl w:val="3"/>
          <w:numId w:val="32"/>
        </w:numPr>
        <w:spacing w:before="60" w:after="0" w:line="288" w:lineRule="auto"/>
        <w:ind w:left="2340"/>
      </w:pPr>
      <w:r>
        <w:t>Lịch trình Google Maps</w:t>
      </w:r>
    </w:p>
    <w:p w14:paraId="2938EA2C" w14:textId="77777777" w:rsidR="00C5042C" w:rsidRDefault="00C5042C" w:rsidP="00095E80">
      <w:pPr>
        <w:pStyle w:val="ListParagraph"/>
        <w:numPr>
          <w:ilvl w:val="3"/>
          <w:numId w:val="32"/>
        </w:numPr>
        <w:spacing w:before="60" w:after="0" w:line="288" w:lineRule="auto"/>
        <w:ind w:left="2340"/>
      </w:pPr>
      <w:r>
        <w:t>Điểm đến tiếp theo trên màn hình điện thoại (sử dụng công nghệ AR)</w:t>
      </w:r>
    </w:p>
    <w:p w14:paraId="077C5C99" w14:textId="77777777" w:rsidR="00C5042C" w:rsidRDefault="00C5042C" w:rsidP="00095E80">
      <w:pPr>
        <w:pStyle w:val="ListParagraph"/>
        <w:numPr>
          <w:ilvl w:val="2"/>
          <w:numId w:val="32"/>
        </w:numPr>
        <w:spacing w:before="60" w:after="0" w:line="288" w:lineRule="auto"/>
        <w:ind w:left="1980"/>
      </w:pPr>
      <w:r>
        <w:t>Danh sách thành viên, trưởng đoàn:</w:t>
      </w:r>
    </w:p>
    <w:p w14:paraId="48F91F6A" w14:textId="15E89AE9" w:rsidR="00C5042C" w:rsidRDefault="00C5042C" w:rsidP="00095E80">
      <w:pPr>
        <w:pStyle w:val="ListParagraph"/>
        <w:numPr>
          <w:ilvl w:val="3"/>
          <w:numId w:val="32"/>
        </w:numPr>
        <w:spacing w:before="60" w:after="0" w:line="288" w:lineRule="auto"/>
        <w:ind w:left="2340"/>
      </w:pPr>
      <w:r>
        <w:t>Xem thông tin thành viên</w:t>
      </w:r>
    </w:p>
    <w:p w14:paraId="6A3F34A0" w14:textId="77777777" w:rsidR="00A90368" w:rsidRPr="00A90368" w:rsidRDefault="00A90368" w:rsidP="00095E80">
      <w:pPr>
        <w:pStyle w:val="ListParagraph"/>
        <w:numPr>
          <w:ilvl w:val="3"/>
          <w:numId w:val="32"/>
        </w:numPr>
        <w:ind w:left="2340"/>
      </w:pPr>
      <w:r w:rsidRPr="00A90368">
        <w:t>Xem toạ độ các thành viên trong tour</w:t>
      </w:r>
    </w:p>
    <w:p w14:paraId="18370A70" w14:textId="77777777" w:rsidR="00C5042C" w:rsidRDefault="00C5042C" w:rsidP="00095E80">
      <w:pPr>
        <w:pStyle w:val="ListParagraph"/>
        <w:numPr>
          <w:ilvl w:val="1"/>
          <w:numId w:val="32"/>
        </w:numPr>
        <w:spacing w:before="60" w:after="0" w:line="288" w:lineRule="auto"/>
        <w:ind w:left="1620"/>
      </w:pPr>
      <w:r>
        <w:t>Liên hệ</w:t>
      </w:r>
    </w:p>
    <w:p w14:paraId="129837DE" w14:textId="77777777" w:rsidR="00C5042C" w:rsidRDefault="00C5042C" w:rsidP="00095E80">
      <w:pPr>
        <w:pStyle w:val="ListParagraph"/>
        <w:numPr>
          <w:ilvl w:val="2"/>
          <w:numId w:val="32"/>
        </w:numPr>
        <w:spacing w:before="60" w:after="0" w:line="288" w:lineRule="auto"/>
        <w:ind w:left="1980"/>
      </w:pPr>
      <w:bookmarkStart w:id="64" w:name="Gọi_điện_thoại_gửi_tin_nhắn_hotline"/>
      <w:r>
        <w:t>Gọi điện thoại/gửi tin nhắn vào số hotline</w:t>
      </w:r>
      <w:bookmarkEnd w:id="64"/>
    </w:p>
    <w:p w14:paraId="74A3F691" w14:textId="77777777" w:rsidR="00C5042C" w:rsidRDefault="00C5042C" w:rsidP="00095E80">
      <w:pPr>
        <w:pStyle w:val="ListParagraph"/>
        <w:numPr>
          <w:ilvl w:val="2"/>
          <w:numId w:val="32"/>
        </w:numPr>
        <w:spacing w:before="60" w:after="0" w:line="288" w:lineRule="auto"/>
        <w:ind w:left="1980"/>
      </w:pPr>
      <w:bookmarkStart w:id="65" w:name="Chat_1_1"/>
      <w:r>
        <w:t>Chat (1-1)</w:t>
      </w:r>
      <w:bookmarkEnd w:id="65"/>
      <w:r>
        <w:t>:</w:t>
      </w:r>
    </w:p>
    <w:p w14:paraId="2E68648E" w14:textId="5A45547F" w:rsidR="00C5042C" w:rsidRPr="00C10E24" w:rsidRDefault="00C5042C" w:rsidP="00095E80">
      <w:pPr>
        <w:pStyle w:val="ListParagraph"/>
        <w:numPr>
          <w:ilvl w:val="3"/>
          <w:numId w:val="32"/>
        </w:numPr>
        <w:spacing w:before="60" w:after="0" w:line="288" w:lineRule="auto"/>
        <w:ind w:left="2340"/>
      </w:pPr>
      <w:r>
        <w:t>Với các thành viên trong tour</w:t>
      </w:r>
    </w:p>
    <w:p w14:paraId="5EC4EBB0" w14:textId="5EB1F679" w:rsidR="00C5042C" w:rsidRDefault="00C5042C" w:rsidP="00095E80">
      <w:pPr>
        <w:pStyle w:val="ListParagraph"/>
        <w:numPr>
          <w:ilvl w:val="3"/>
          <w:numId w:val="32"/>
        </w:numPr>
        <w:spacing w:before="60" w:after="0" w:line="288" w:lineRule="auto"/>
        <w:ind w:left="2340"/>
      </w:pPr>
      <w:r>
        <w:t xml:space="preserve">Với </w:t>
      </w:r>
      <w:hyperlink w:anchor="Counselor" w:history="1">
        <w:r w:rsidRPr="00B779AB">
          <w:rPr>
            <w:rStyle w:val="Hyperlink"/>
            <w:b/>
          </w:rPr>
          <w:t>Counselor</w:t>
        </w:r>
      </w:hyperlink>
    </w:p>
    <w:p w14:paraId="1391D4F3" w14:textId="2C409761" w:rsidR="00EE22B4" w:rsidRDefault="00EE22B4" w:rsidP="00095E80">
      <w:pPr>
        <w:pStyle w:val="ListParagraph"/>
        <w:numPr>
          <w:ilvl w:val="1"/>
          <w:numId w:val="32"/>
        </w:numPr>
        <w:spacing w:before="60" w:line="288" w:lineRule="auto"/>
        <w:ind w:left="1620"/>
      </w:pPr>
      <w:r>
        <w:t>Xem tin tức</w:t>
      </w:r>
    </w:p>
    <w:p w14:paraId="4392A54A" w14:textId="735102E4" w:rsidR="00C5042C" w:rsidRDefault="00EE22B4" w:rsidP="00095E80">
      <w:pPr>
        <w:pStyle w:val="ListParagraph"/>
        <w:numPr>
          <w:ilvl w:val="1"/>
          <w:numId w:val="32"/>
        </w:numPr>
        <w:spacing w:before="60" w:line="288" w:lineRule="auto"/>
        <w:ind w:left="1620"/>
      </w:pPr>
      <w:r>
        <w:t>Tự động gửi toạ độ bản đồ lên server</w:t>
      </w:r>
    </w:p>
    <w:bookmarkStart w:id="66" w:name="_Toc1832877"/>
    <w:p w14:paraId="6BDBE65D" w14:textId="77777777" w:rsidR="00C5042C" w:rsidRPr="005F5BD7" w:rsidRDefault="00C5042C" w:rsidP="00095E80">
      <w:pPr>
        <w:pStyle w:val="ListParagraph"/>
        <w:numPr>
          <w:ilvl w:val="0"/>
          <w:numId w:val="32"/>
        </w:numPr>
        <w:ind w:left="1260"/>
        <w:rPr>
          <w:szCs w:val="26"/>
        </w:rPr>
      </w:pPr>
      <w:r w:rsidRPr="005F5BD7">
        <w:rPr>
          <w:rStyle w:val="Hyperlink"/>
          <w:szCs w:val="26"/>
        </w:rPr>
        <w:fldChar w:fldCharType="begin"/>
      </w:r>
      <w:r w:rsidRPr="005F5BD7">
        <w:rPr>
          <w:rStyle w:val="Hyperlink"/>
          <w:szCs w:val="26"/>
        </w:rPr>
        <w:instrText xml:space="preserve"> HYPERLINK \l "Counselor" </w:instrText>
      </w:r>
      <w:r w:rsidRPr="005F5BD7">
        <w:rPr>
          <w:rStyle w:val="Hyperlink"/>
          <w:szCs w:val="26"/>
        </w:rPr>
        <w:fldChar w:fldCharType="separate"/>
      </w:r>
      <w:r w:rsidRPr="005F5BD7">
        <w:rPr>
          <w:rStyle w:val="Hyperlink"/>
          <w:szCs w:val="26"/>
        </w:rPr>
        <w:t>Counselor</w:t>
      </w:r>
      <w:bookmarkEnd w:id="66"/>
      <w:r w:rsidRPr="005F5BD7">
        <w:rPr>
          <w:rStyle w:val="Hyperlink"/>
          <w:szCs w:val="26"/>
        </w:rPr>
        <w:fldChar w:fldCharType="end"/>
      </w:r>
    </w:p>
    <w:p w14:paraId="6E217FDC" w14:textId="77777777" w:rsidR="00C5042C" w:rsidRDefault="003F38FD" w:rsidP="00095E80">
      <w:pPr>
        <w:pStyle w:val="ListParagraph"/>
        <w:numPr>
          <w:ilvl w:val="1"/>
          <w:numId w:val="32"/>
        </w:numPr>
        <w:spacing w:before="60" w:line="288" w:lineRule="auto"/>
        <w:ind w:left="1620"/>
      </w:pPr>
      <w:hyperlink w:anchor="Xem_thông_tin_tour" w:history="1">
        <w:r w:rsidR="00C5042C" w:rsidRPr="007F4328">
          <w:rPr>
            <w:rStyle w:val="Hyperlink"/>
          </w:rPr>
          <w:t>Xem thông tin tour</w:t>
        </w:r>
      </w:hyperlink>
    </w:p>
    <w:p w14:paraId="1633015A" w14:textId="77777777" w:rsidR="00C5042C" w:rsidRDefault="003F38FD" w:rsidP="00095E80">
      <w:pPr>
        <w:pStyle w:val="ListParagraph"/>
        <w:numPr>
          <w:ilvl w:val="1"/>
          <w:numId w:val="32"/>
        </w:numPr>
        <w:spacing w:before="60" w:line="288" w:lineRule="auto"/>
        <w:ind w:left="1620"/>
      </w:pPr>
      <w:hyperlink w:anchor="Chat_1_1" w:history="1">
        <w:r w:rsidR="00C5042C" w:rsidRPr="00FE212E">
          <w:rPr>
            <w:rStyle w:val="Hyperlink"/>
          </w:rPr>
          <w:t>Chat (1-1)</w:t>
        </w:r>
      </w:hyperlink>
      <w:r w:rsidR="00C5042C">
        <w:t xml:space="preserve"> (giải đáp thắc mắc):</w:t>
      </w:r>
    </w:p>
    <w:p w14:paraId="2D400E7C" w14:textId="32A6A569" w:rsidR="00C5042C" w:rsidRDefault="00C5042C" w:rsidP="00095E80">
      <w:pPr>
        <w:pStyle w:val="ListParagraph"/>
        <w:numPr>
          <w:ilvl w:val="2"/>
          <w:numId w:val="32"/>
        </w:numPr>
        <w:spacing w:before="60" w:after="0" w:line="288" w:lineRule="auto"/>
        <w:ind w:left="1980"/>
      </w:pPr>
      <w:r>
        <w:t xml:space="preserve">Với </w:t>
      </w:r>
      <w:hyperlink w:anchor="User" w:history="1">
        <w:r w:rsidRPr="00365995">
          <w:rPr>
            <w:rStyle w:val="Hyperlink"/>
            <w:b/>
          </w:rPr>
          <w:t>User</w:t>
        </w:r>
      </w:hyperlink>
      <w:r w:rsidR="00D35378" w:rsidDel="00D35378">
        <w:t xml:space="preserve"> </w:t>
      </w:r>
    </w:p>
    <w:p w14:paraId="0D78675E" w14:textId="77777777" w:rsidR="00C5042C" w:rsidRDefault="003F38FD" w:rsidP="00095E80">
      <w:pPr>
        <w:pStyle w:val="ListParagraph"/>
        <w:numPr>
          <w:ilvl w:val="1"/>
          <w:numId w:val="32"/>
        </w:numPr>
        <w:spacing w:before="60" w:line="288" w:lineRule="auto"/>
        <w:ind w:left="1620"/>
      </w:pPr>
      <w:hyperlink w:anchor="Gọi_điện_thoại_gửi_tin_nhắn_hotline" w:history="1">
        <w:r w:rsidR="00C5042C" w:rsidRPr="0074652E">
          <w:rPr>
            <w:rStyle w:val="Hyperlink"/>
          </w:rPr>
          <w:t>Nghe điện thoại, nhận tin nhắn hotline</w:t>
        </w:r>
      </w:hyperlink>
      <w:r w:rsidR="00C5042C">
        <w:t xml:space="preserve"> (giải đáp thắc mắc)</w:t>
      </w:r>
    </w:p>
    <w:bookmarkStart w:id="67" w:name="_Toc1832878"/>
    <w:p w14:paraId="5F223D17" w14:textId="77777777" w:rsidR="00C5042C" w:rsidRPr="00095E80" w:rsidRDefault="00C5042C" w:rsidP="00095E80">
      <w:pPr>
        <w:pStyle w:val="ListParagraph"/>
        <w:numPr>
          <w:ilvl w:val="0"/>
          <w:numId w:val="32"/>
        </w:numPr>
        <w:ind w:left="1260"/>
        <w:rPr>
          <w:szCs w:val="26"/>
        </w:rPr>
      </w:pPr>
      <w:r w:rsidRPr="00095E80">
        <w:rPr>
          <w:rStyle w:val="Hyperlink"/>
          <w:szCs w:val="26"/>
        </w:rPr>
        <w:fldChar w:fldCharType="begin"/>
      </w:r>
      <w:r w:rsidRPr="00095E80">
        <w:rPr>
          <w:rStyle w:val="Hyperlink"/>
          <w:szCs w:val="26"/>
        </w:rPr>
        <w:instrText xml:space="preserve"> HYPERLINK \l "Admin" </w:instrText>
      </w:r>
      <w:r w:rsidRPr="00095E80">
        <w:rPr>
          <w:rStyle w:val="Hyperlink"/>
          <w:szCs w:val="26"/>
        </w:rPr>
        <w:fldChar w:fldCharType="separate"/>
      </w:r>
      <w:r w:rsidRPr="00095E80">
        <w:rPr>
          <w:rStyle w:val="Hyperlink"/>
          <w:szCs w:val="26"/>
        </w:rPr>
        <w:t>Admin</w:t>
      </w:r>
      <w:bookmarkEnd w:id="67"/>
      <w:r w:rsidRPr="00095E80">
        <w:rPr>
          <w:rStyle w:val="Hyperlink"/>
          <w:szCs w:val="26"/>
        </w:rPr>
        <w:fldChar w:fldCharType="end"/>
      </w:r>
    </w:p>
    <w:p w14:paraId="3F8E812F" w14:textId="77777777" w:rsidR="00C5042C" w:rsidRPr="000437C1" w:rsidRDefault="00C5042C" w:rsidP="00095E80">
      <w:pPr>
        <w:pStyle w:val="ListParagraph"/>
        <w:numPr>
          <w:ilvl w:val="1"/>
          <w:numId w:val="32"/>
        </w:numPr>
        <w:spacing w:before="60" w:line="288" w:lineRule="auto"/>
        <w:ind w:left="1620"/>
      </w:pPr>
      <w:r>
        <w:t xml:space="preserve">Quản lý các tài khoản </w:t>
      </w:r>
      <w:hyperlink w:anchor="User" w:history="1">
        <w:r w:rsidRPr="00054FAB">
          <w:rPr>
            <w:rStyle w:val="Hyperlink"/>
            <w:b/>
          </w:rPr>
          <w:t>User</w:t>
        </w:r>
      </w:hyperlink>
      <w:r w:rsidRPr="00054FAB">
        <w:rPr>
          <w:b/>
        </w:rPr>
        <w:t xml:space="preserve">, </w:t>
      </w:r>
      <w:hyperlink w:anchor="Counselor" w:history="1">
        <w:r w:rsidRPr="00054FAB">
          <w:rPr>
            <w:rStyle w:val="Hyperlink"/>
            <w:b/>
          </w:rPr>
          <w:t>Counselor</w:t>
        </w:r>
      </w:hyperlink>
    </w:p>
    <w:p w14:paraId="58FEBC24" w14:textId="51F7CEB4" w:rsidR="00C5042C" w:rsidRDefault="003F38FD" w:rsidP="00095E80">
      <w:pPr>
        <w:pStyle w:val="ListParagraph"/>
        <w:numPr>
          <w:ilvl w:val="1"/>
          <w:numId w:val="32"/>
        </w:numPr>
        <w:spacing w:before="60" w:line="288" w:lineRule="auto"/>
        <w:ind w:left="1620"/>
      </w:pPr>
      <w:hyperlink w:anchor="Xem_thông_tin_tour" w:history="1">
        <w:r w:rsidR="008E0EF1">
          <w:rPr>
            <w:rStyle w:val="Hyperlink"/>
          </w:rPr>
          <w:t>Xem thông tin</w:t>
        </w:r>
        <w:r w:rsidR="00C5042C" w:rsidRPr="00F141BF">
          <w:rPr>
            <w:rStyle w:val="Hyperlink"/>
          </w:rPr>
          <w:t xml:space="preserve"> tour</w:t>
        </w:r>
      </w:hyperlink>
    </w:p>
    <w:p w14:paraId="348F740C" w14:textId="1748F10D" w:rsidR="00C5042C" w:rsidRDefault="00C5042C" w:rsidP="00095E80">
      <w:pPr>
        <w:pStyle w:val="ListParagraph"/>
        <w:numPr>
          <w:ilvl w:val="1"/>
          <w:numId w:val="32"/>
        </w:numPr>
        <w:spacing w:before="60" w:line="288" w:lineRule="auto"/>
        <w:ind w:left="1620"/>
        <w:rPr>
          <w:rFonts w:asciiTheme="majorHAnsi" w:eastAsiaTheme="majorEastAsia" w:hAnsiTheme="majorHAnsi" w:cstheme="majorBidi"/>
          <w:color w:val="365F91" w:themeColor="accent1" w:themeShade="BF"/>
        </w:rPr>
      </w:pPr>
      <w:r>
        <w:t xml:space="preserve">Phân quyền cho tài khoản </w:t>
      </w:r>
      <w:hyperlink w:anchor="User" w:history="1">
        <w:r w:rsidRPr="00AF603D">
          <w:rPr>
            <w:rStyle w:val="Hyperlink"/>
            <w:b/>
          </w:rPr>
          <w:t>User</w:t>
        </w:r>
      </w:hyperlink>
      <w:r>
        <w:t xml:space="preserve">, </w:t>
      </w:r>
      <w:hyperlink w:anchor="Counselor" w:history="1">
        <w:r w:rsidRPr="00AF603D">
          <w:rPr>
            <w:rStyle w:val="Hyperlink"/>
            <w:b/>
          </w:rPr>
          <w:t>Counselor</w:t>
        </w:r>
      </w:hyperlink>
      <w:r w:rsidR="00D35378" w:rsidDel="00D35378">
        <w:t xml:space="preserve"> </w:t>
      </w:r>
      <w:bookmarkStart w:id="68" w:name="_4.2.5._App"/>
      <w:bookmarkEnd w:id="68"/>
      <w:r>
        <w:br w:type="page"/>
      </w:r>
    </w:p>
    <w:p w14:paraId="7E63C387" w14:textId="6374A35F" w:rsidR="00C5042C" w:rsidRDefault="00C5042C" w:rsidP="00095E80">
      <w:pPr>
        <w:pStyle w:val="Heading3"/>
        <w:numPr>
          <w:ilvl w:val="2"/>
          <w:numId w:val="20"/>
        </w:numPr>
        <w:spacing w:after="240"/>
        <w:ind w:left="900" w:hanging="900"/>
      </w:pPr>
      <w:bookmarkStart w:id="69" w:name="_Toc1832881"/>
      <w:bookmarkStart w:id="70" w:name="_Toc9538792"/>
      <w:r>
        <w:lastRenderedPageBreak/>
        <w:t>Vẽ bản vẽ Use Case</w:t>
      </w:r>
      <w:bookmarkEnd w:id="69"/>
      <w:bookmarkEnd w:id="70"/>
    </w:p>
    <w:p w14:paraId="545103B5" w14:textId="77777777" w:rsidR="00C5042C" w:rsidRPr="00095E80" w:rsidRDefault="003F38FD" w:rsidP="00095E80">
      <w:pPr>
        <w:pStyle w:val="ListParagraph"/>
        <w:numPr>
          <w:ilvl w:val="0"/>
          <w:numId w:val="29"/>
        </w:numPr>
        <w:spacing w:before="60" w:after="0" w:line="288" w:lineRule="auto"/>
        <w:ind w:left="900" w:hanging="333"/>
        <w:rPr>
          <w:szCs w:val="26"/>
        </w:rPr>
      </w:pPr>
      <w:hyperlink w:anchor="User" w:history="1">
        <w:r w:rsidR="00C5042C" w:rsidRPr="00095E80">
          <w:rPr>
            <w:rStyle w:val="Hyperlink"/>
            <w:szCs w:val="26"/>
          </w:rPr>
          <w:t>User</w:t>
        </w:r>
      </w:hyperlink>
    </w:p>
    <w:p w14:paraId="430825B9" w14:textId="77777777" w:rsidR="00C5042C" w:rsidRDefault="00C5042C" w:rsidP="00C5042C"/>
    <w:bookmarkStart w:id="71" w:name="_MON_1612560269"/>
    <w:bookmarkEnd w:id="71"/>
    <w:p w14:paraId="2A9C046C" w14:textId="44ABBF41" w:rsidR="00C5042C" w:rsidRDefault="008651DD" w:rsidP="00C5042C">
      <w:pPr>
        <w:ind w:left="-270"/>
      </w:pPr>
      <w:r>
        <w:object w:dxaOrig="9360" w:dyaOrig="7075" w14:anchorId="13EF7349">
          <v:shape id="_x0000_i1026" type="#_x0000_t75" style="width:468.55pt;height:354.45pt" o:ole="">
            <v:imagedata r:id="rId19" o:title=""/>
          </v:shape>
          <o:OLEObject Type="Embed" ProgID="Word.Document.12" ShapeID="_x0000_i1026" DrawAspect="Content" ObjectID="_1620155673" r:id="rId20">
            <o:FieldCodes>\s</o:FieldCodes>
          </o:OLEObject>
        </w:object>
      </w:r>
    </w:p>
    <w:p w14:paraId="3E627163" w14:textId="77777777" w:rsidR="00C5042C" w:rsidRPr="00DA6E9E" w:rsidRDefault="00C5042C" w:rsidP="00C5042C"/>
    <w:p w14:paraId="61A4A7BF" w14:textId="50593888" w:rsidR="00C5042C" w:rsidRPr="00D030ED" w:rsidRDefault="00C5042C" w:rsidP="00C5042C">
      <w:pPr>
        <w:pStyle w:val="Caption"/>
        <w:rPr>
          <w:lang w:val="vi-VN"/>
        </w:rPr>
      </w:pPr>
      <w:bookmarkStart w:id="72" w:name="_Toc9418396"/>
      <w:r w:rsidRPr="00D030ED">
        <w:t xml:space="preserve">Hình </w:t>
      </w:r>
      <w:r w:rsidRPr="00EC12E1">
        <w:fldChar w:fldCharType="begin"/>
      </w:r>
      <w:r w:rsidRPr="00152B77">
        <w:instrText xml:space="preserve"> SEQ Hình \* ARABIC </w:instrText>
      </w:r>
      <w:r w:rsidRPr="00EC12E1">
        <w:fldChar w:fldCharType="separate"/>
      </w:r>
      <w:r w:rsidR="0052687B">
        <w:rPr>
          <w:noProof/>
        </w:rPr>
        <w:t>2</w:t>
      </w:r>
      <w:r w:rsidRPr="00EC12E1">
        <w:fldChar w:fldCharType="end"/>
      </w:r>
      <w:r w:rsidRPr="00152B77">
        <w:t>. Bản v</w:t>
      </w:r>
      <w:r>
        <w:t>ẽ</w:t>
      </w:r>
      <w:r w:rsidRPr="00152B77">
        <w:t xml:space="preserve"> Use Case cho Actor “User”</w:t>
      </w:r>
      <w:bookmarkEnd w:id="72"/>
      <w:r w:rsidRPr="00D030ED">
        <w:rPr>
          <w:lang w:val="vi-VN"/>
        </w:rPr>
        <w:br w:type="page"/>
      </w:r>
    </w:p>
    <w:bookmarkStart w:id="73" w:name="_Toc1832883"/>
    <w:p w14:paraId="18EBD2A6" w14:textId="003549F3" w:rsidR="00C5042C" w:rsidRPr="00095E80" w:rsidRDefault="00C5042C" w:rsidP="00095E80">
      <w:pPr>
        <w:pStyle w:val="ListParagraph"/>
        <w:numPr>
          <w:ilvl w:val="0"/>
          <w:numId w:val="29"/>
        </w:numPr>
        <w:spacing w:before="60" w:after="0" w:line="288" w:lineRule="auto"/>
        <w:ind w:left="900" w:hanging="333"/>
        <w:rPr>
          <w:lang w:val="vi-VN"/>
        </w:rPr>
      </w:pPr>
      <w:r w:rsidRPr="00095E80">
        <w:rPr>
          <w:rStyle w:val="Hyperlink"/>
          <w:szCs w:val="26"/>
          <w:lang w:val="vi-VN"/>
        </w:rPr>
        <w:lastRenderedPageBreak/>
        <w:fldChar w:fldCharType="begin"/>
      </w:r>
      <w:r w:rsidRPr="00095E80">
        <w:rPr>
          <w:rStyle w:val="Hyperlink"/>
          <w:szCs w:val="26"/>
          <w:lang w:val="vi-VN"/>
        </w:rPr>
        <w:instrText xml:space="preserve"> HYPERLINK \l "Counselor" </w:instrText>
      </w:r>
      <w:r w:rsidRPr="00095E80">
        <w:rPr>
          <w:rStyle w:val="Hyperlink"/>
          <w:szCs w:val="26"/>
          <w:lang w:val="vi-VN"/>
        </w:rPr>
        <w:fldChar w:fldCharType="separate"/>
      </w:r>
      <w:r w:rsidRPr="00095E80">
        <w:rPr>
          <w:rStyle w:val="Hyperlink"/>
          <w:szCs w:val="26"/>
          <w:lang w:val="vi-VN"/>
        </w:rPr>
        <w:t>Counselor</w:t>
      </w:r>
      <w:bookmarkEnd w:id="73"/>
      <w:r w:rsidRPr="00095E80">
        <w:rPr>
          <w:rStyle w:val="Hyperlink"/>
          <w:szCs w:val="26"/>
          <w:lang w:val="vi-VN"/>
        </w:rPr>
        <w:fldChar w:fldCharType="end"/>
      </w:r>
    </w:p>
    <w:bookmarkStart w:id="74" w:name="_MON_1612560509"/>
    <w:bookmarkEnd w:id="74"/>
    <w:p w14:paraId="29FCEE44" w14:textId="7EC2E061" w:rsidR="00C5042C" w:rsidRPr="00367504" w:rsidRDefault="00050B60" w:rsidP="00C5042C">
      <w:pPr>
        <w:rPr>
          <w:lang w:val="vi-VN"/>
        </w:rPr>
      </w:pPr>
      <w:r>
        <w:rPr>
          <w:lang w:val="vi-VN"/>
        </w:rPr>
        <w:object w:dxaOrig="9112" w:dyaOrig="4156" w14:anchorId="64267F13">
          <v:shape id="_x0000_i1027" type="#_x0000_t75" style="width:455.25pt;height:208.25pt" o:ole="">
            <v:imagedata r:id="rId21" o:title=""/>
          </v:shape>
          <o:OLEObject Type="Embed" ProgID="Word.Document.12" ShapeID="_x0000_i1027" DrawAspect="Content" ObjectID="_1620155674" r:id="rId22">
            <o:FieldCodes>\s</o:FieldCodes>
          </o:OLEObject>
        </w:object>
      </w:r>
    </w:p>
    <w:p w14:paraId="674D76E0" w14:textId="77777777" w:rsidR="00C5042C" w:rsidRDefault="00C5042C" w:rsidP="00C5042C">
      <w:pPr>
        <w:rPr>
          <w:lang w:val="vi-VN"/>
        </w:rPr>
      </w:pPr>
    </w:p>
    <w:p w14:paraId="21D656DA" w14:textId="6CB3FC05" w:rsidR="00C5042C" w:rsidRPr="00D030ED" w:rsidRDefault="00C5042C" w:rsidP="00C5042C">
      <w:pPr>
        <w:pStyle w:val="Caption"/>
        <w:rPr>
          <w:lang w:val="vi-VN"/>
        </w:rPr>
      </w:pPr>
      <w:bookmarkStart w:id="75" w:name="_Toc9418397"/>
      <w:r w:rsidRPr="00D030ED">
        <w:t xml:space="preserve">Hình </w:t>
      </w:r>
      <w:r w:rsidRPr="00EC12E1">
        <w:fldChar w:fldCharType="begin"/>
      </w:r>
      <w:r w:rsidRPr="00152B77">
        <w:instrText xml:space="preserve"> SEQ Hình \* ARABIC </w:instrText>
      </w:r>
      <w:r w:rsidRPr="00EC12E1">
        <w:fldChar w:fldCharType="separate"/>
      </w:r>
      <w:r w:rsidR="0052687B">
        <w:rPr>
          <w:noProof/>
        </w:rPr>
        <w:t>3</w:t>
      </w:r>
      <w:r w:rsidRPr="00EC12E1">
        <w:fldChar w:fldCharType="end"/>
      </w:r>
      <w:r w:rsidRPr="00152B77">
        <w:t xml:space="preserve">. Bản </w:t>
      </w:r>
      <w:r w:rsidRPr="00D33DA1">
        <w:t>v</w:t>
      </w:r>
      <w:r>
        <w:t>ẽ</w:t>
      </w:r>
      <w:r w:rsidRPr="00D33DA1">
        <w:t xml:space="preserve"> </w:t>
      </w:r>
      <w:r w:rsidRPr="00152B77">
        <w:t>Use Case cho Actor “Counselor”</w:t>
      </w:r>
      <w:bookmarkEnd w:id="75"/>
    </w:p>
    <w:p w14:paraId="36CEBD1E" w14:textId="0A39E7D3" w:rsidR="00C5042C" w:rsidRDefault="00C5042C" w:rsidP="00C5042C">
      <w:pPr>
        <w:spacing w:after="160" w:line="259" w:lineRule="auto"/>
        <w:jc w:val="left"/>
        <w:rPr>
          <w:lang w:val="vi-VN"/>
        </w:rPr>
      </w:pPr>
    </w:p>
    <w:bookmarkStart w:id="76" w:name="_Toc1832884"/>
    <w:p w14:paraId="187452C3" w14:textId="3B501737" w:rsidR="00C5042C" w:rsidRPr="00367504" w:rsidRDefault="00C5042C" w:rsidP="00095E80">
      <w:pPr>
        <w:pStyle w:val="ListParagraph"/>
        <w:numPr>
          <w:ilvl w:val="0"/>
          <w:numId w:val="29"/>
        </w:numPr>
        <w:spacing w:before="60" w:after="0" w:line="288" w:lineRule="auto"/>
        <w:ind w:left="900" w:hanging="333"/>
        <w:rPr>
          <w:lang w:val="vi-VN"/>
        </w:rPr>
      </w:pPr>
      <w:r w:rsidRPr="00095E80">
        <w:rPr>
          <w:rStyle w:val="Hyperlink"/>
          <w:szCs w:val="26"/>
        </w:rPr>
        <w:fldChar w:fldCharType="begin"/>
      </w:r>
      <w:r w:rsidRPr="00095E80">
        <w:rPr>
          <w:rStyle w:val="Hyperlink"/>
          <w:szCs w:val="26"/>
        </w:rPr>
        <w:instrText xml:space="preserve"> HYPERLINK \l "Admin" </w:instrText>
      </w:r>
      <w:r w:rsidRPr="00095E80">
        <w:rPr>
          <w:rStyle w:val="Hyperlink"/>
          <w:szCs w:val="26"/>
        </w:rPr>
        <w:fldChar w:fldCharType="separate"/>
      </w:r>
      <w:r w:rsidRPr="00095E80">
        <w:rPr>
          <w:rStyle w:val="Hyperlink"/>
          <w:szCs w:val="26"/>
        </w:rPr>
        <w:t>Admin</w:t>
      </w:r>
      <w:bookmarkEnd w:id="76"/>
      <w:r w:rsidRPr="00095E80">
        <w:rPr>
          <w:rStyle w:val="Hyperlink"/>
          <w:szCs w:val="26"/>
        </w:rPr>
        <w:fldChar w:fldCharType="end"/>
      </w:r>
    </w:p>
    <w:bookmarkStart w:id="77" w:name="_MON_1612560584"/>
    <w:bookmarkEnd w:id="77"/>
    <w:p w14:paraId="4197B1E5" w14:textId="08C1F0D0" w:rsidR="00C5042C" w:rsidRPr="00367504" w:rsidRDefault="00C14366" w:rsidP="00C5042C">
      <w:pPr>
        <w:rPr>
          <w:lang w:val="vi-VN"/>
        </w:rPr>
      </w:pPr>
      <w:r>
        <w:rPr>
          <w:lang w:val="vi-VN"/>
        </w:rPr>
        <w:object w:dxaOrig="8145" w:dyaOrig="4665" w14:anchorId="33E5E7A6">
          <v:shape id="_x0000_i1028" type="#_x0000_t75" style="width:406.5pt;height:233.7pt" o:ole="">
            <v:imagedata r:id="rId23" o:title=""/>
          </v:shape>
          <o:OLEObject Type="Embed" ProgID="Word.Document.12" ShapeID="_x0000_i1028" DrawAspect="Content" ObjectID="_1620155675" r:id="rId24">
            <o:FieldCodes>\s</o:FieldCodes>
          </o:OLEObject>
        </w:object>
      </w:r>
    </w:p>
    <w:p w14:paraId="73907ABA" w14:textId="77777777" w:rsidR="00C5042C" w:rsidRPr="004B4EB0" w:rsidRDefault="00C5042C" w:rsidP="00C5042C"/>
    <w:p w14:paraId="2470813A" w14:textId="7E538FED" w:rsidR="00C5042C" w:rsidRPr="00842777" w:rsidRDefault="00C5042C">
      <w:pPr>
        <w:pStyle w:val="Caption"/>
        <w:rPr>
          <w:lang w:val="vi-VN"/>
        </w:rPr>
      </w:pPr>
      <w:bookmarkStart w:id="78" w:name="_Toc9418398"/>
      <w:r w:rsidRPr="00D030ED">
        <w:t xml:space="preserve">Hình </w:t>
      </w:r>
      <w:r w:rsidRPr="00D030ED">
        <w:fldChar w:fldCharType="begin"/>
      </w:r>
      <w:r w:rsidRPr="00152B77">
        <w:instrText xml:space="preserve"> SEQ Hình \* ARABIC </w:instrText>
      </w:r>
      <w:r w:rsidRPr="00D030ED">
        <w:fldChar w:fldCharType="separate"/>
      </w:r>
      <w:r w:rsidR="0052687B">
        <w:rPr>
          <w:noProof/>
        </w:rPr>
        <w:t>4</w:t>
      </w:r>
      <w:r w:rsidRPr="00D030ED">
        <w:fldChar w:fldCharType="end"/>
      </w:r>
      <w:r w:rsidRPr="00152B77">
        <w:t xml:space="preserve">. Bản </w:t>
      </w:r>
      <w:r w:rsidRPr="00D33DA1">
        <w:t>v</w:t>
      </w:r>
      <w:r>
        <w:t>ẽ</w:t>
      </w:r>
      <w:r w:rsidRPr="00D33DA1">
        <w:t xml:space="preserve"> </w:t>
      </w:r>
      <w:r w:rsidRPr="00152B77">
        <w:t>Use Case cho Actor “Admin”</w:t>
      </w:r>
      <w:bookmarkEnd w:id="78"/>
      <w:r>
        <w:rPr>
          <w:lang w:val="vi-VN"/>
        </w:rPr>
        <w:br w:type="page"/>
      </w:r>
    </w:p>
    <w:p w14:paraId="0BAFEE3F" w14:textId="77777777" w:rsidR="00C5042C" w:rsidRDefault="00C5042C" w:rsidP="00C5042C">
      <w:pPr>
        <w:pStyle w:val="Heading2"/>
        <w:numPr>
          <w:ilvl w:val="1"/>
          <w:numId w:val="20"/>
        </w:numPr>
      </w:pPr>
      <w:bookmarkStart w:id="79" w:name="_Toc9538793"/>
      <w:r>
        <w:lastRenderedPageBreak/>
        <w:t>Thuật toán cốt lõi</w:t>
      </w:r>
      <w:bookmarkEnd w:id="79"/>
    </w:p>
    <w:p w14:paraId="7753A6B9" w14:textId="69A30216" w:rsidR="00C5042C" w:rsidRDefault="00C5042C" w:rsidP="00095E80">
      <w:pPr>
        <w:pStyle w:val="Heading3"/>
        <w:numPr>
          <w:ilvl w:val="2"/>
          <w:numId w:val="20"/>
        </w:numPr>
        <w:spacing w:after="240"/>
        <w:ind w:left="900" w:hanging="900"/>
      </w:pPr>
      <w:bookmarkStart w:id="80" w:name="_Toc9538794"/>
      <w:r>
        <w:t>Xác định màu sắc của các marker</w:t>
      </w:r>
      <w:bookmarkEnd w:id="80"/>
    </w:p>
    <w:p w14:paraId="5F2FFE1E" w14:textId="340D577B" w:rsidR="00C5042C" w:rsidRPr="00B43862" w:rsidRDefault="00C5042C" w:rsidP="00095E80">
      <w:pPr>
        <w:pStyle w:val="ListParagraph"/>
        <w:numPr>
          <w:ilvl w:val="0"/>
          <w:numId w:val="29"/>
        </w:numPr>
        <w:spacing w:before="60" w:after="0" w:line="288" w:lineRule="auto"/>
        <w:ind w:left="900" w:hanging="333"/>
        <w:rPr>
          <w:i/>
        </w:rPr>
      </w:pPr>
      <w:r>
        <w:t xml:space="preserve">Xem mục </w:t>
      </w:r>
      <w:r w:rsidR="00EE52ED" w:rsidRPr="00B43862">
        <w:rPr>
          <w:rStyle w:val="Hyperlink"/>
          <w:i/>
        </w:rPr>
        <w:fldChar w:fldCharType="begin"/>
      </w:r>
      <w:r w:rsidR="00EE52ED" w:rsidRPr="00B43862">
        <w:rPr>
          <w:rStyle w:val="Hyperlink"/>
          <w:i/>
        </w:rPr>
        <w:instrText xml:space="preserve"> REF _Ref8049543 \h </w:instrText>
      </w:r>
      <w:r w:rsidR="00EE52ED">
        <w:rPr>
          <w:rStyle w:val="Hyperlink"/>
          <w:i/>
        </w:rPr>
        <w:instrText xml:space="preserve"> \* MERGEFORMAT </w:instrText>
      </w:r>
      <w:r w:rsidR="00EE52ED" w:rsidRPr="00B43862">
        <w:rPr>
          <w:rStyle w:val="Hyperlink"/>
          <w:i/>
        </w:rPr>
      </w:r>
      <w:r w:rsidR="00EE52ED" w:rsidRPr="00B43862">
        <w:rPr>
          <w:rStyle w:val="Hyperlink"/>
          <w:i/>
        </w:rPr>
        <w:fldChar w:fldCharType="separate"/>
      </w:r>
      <w:ins w:id="81" w:author="Hùng Lê Mạnh" w:date="2019-05-23T22:15:00Z">
        <w:r w:rsidR="0052687B" w:rsidRPr="0052687B">
          <w:rPr>
            <w:i/>
            <w:rPrChange w:id="82" w:author="Hùng Lê Mạnh" w:date="2019-05-23T22:15:00Z">
              <w:rPr>
                <w:lang w:val="vi-VN"/>
              </w:rPr>
            </w:rPrChange>
          </w:rPr>
          <w:t>Giao diện tab bản đồ tour</w:t>
        </w:r>
      </w:ins>
      <w:del w:id="83" w:author="Hùng Lê Mạnh" w:date="2019-05-23T22:15:00Z">
        <w:r w:rsidR="00050B60" w:rsidRPr="003C7C6F" w:rsidDel="0052687B">
          <w:rPr>
            <w:i/>
          </w:rPr>
          <w:delText>Giao diện tab bản đồ tour</w:delText>
        </w:r>
      </w:del>
      <w:r w:rsidR="00EE52ED" w:rsidRPr="00B43862">
        <w:rPr>
          <w:rStyle w:val="Hyperlink"/>
          <w:i/>
        </w:rPr>
        <w:fldChar w:fldCharType="end"/>
      </w:r>
      <w:r w:rsidR="00DD238E" w:rsidRPr="00095E80">
        <w:rPr>
          <w:rStyle w:val="Hyperlink"/>
          <w:color w:val="000000" w:themeColor="text1"/>
          <w:u w:val="none"/>
        </w:rPr>
        <w:t>.</w:t>
      </w:r>
    </w:p>
    <w:p w14:paraId="4F34A8ED" w14:textId="1F82A316" w:rsidR="00C5042C" w:rsidRDefault="00C5042C" w:rsidP="00095E80">
      <w:pPr>
        <w:pStyle w:val="Heading3"/>
        <w:numPr>
          <w:ilvl w:val="2"/>
          <w:numId w:val="20"/>
        </w:numPr>
        <w:spacing w:after="240"/>
        <w:ind w:left="900" w:hanging="900"/>
      </w:pPr>
      <w:bookmarkStart w:id="84" w:name="_Toc9538795"/>
      <w:r>
        <w:t>Xác định màu sắc của các route</w:t>
      </w:r>
      <w:bookmarkEnd w:id="84"/>
    </w:p>
    <w:p w14:paraId="324178BF" w14:textId="2ECA9A6E" w:rsidR="00C5042C" w:rsidRPr="00B43862" w:rsidRDefault="00C5042C" w:rsidP="00095E80">
      <w:pPr>
        <w:pStyle w:val="ListParagraph"/>
        <w:numPr>
          <w:ilvl w:val="0"/>
          <w:numId w:val="29"/>
        </w:numPr>
        <w:spacing w:before="60" w:after="0" w:line="288" w:lineRule="auto"/>
        <w:ind w:left="900" w:hanging="333"/>
        <w:rPr>
          <w:rStyle w:val="Hyperlink"/>
          <w:rFonts w:ascii="Arial" w:eastAsiaTheme="majorEastAsia" w:hAnsi="Arial" w:cstheme="majorBidi"/>
          <w:b/>
          <w:bCs/>
          <w:color w:val="auto"/>
          <w:sz w:val="28"/>
          <w:szCs w:val="24"/>
          <w:u w:val="none"/>
        </w:rPr>
      </w:pPr>
      <w:r>
        <w:t xml:space="preserve">Xem mục </w:t>
      </w:r>
      <w:r w:rsidR="000D6E91" w:rsidRPr="00B12648">
        <w:rPr>
          <w:rStyle w:val="Hyperlink"/>
          <w:i/>
        </w:rPr>
        <w:fldChar w:fldCharType="begin"/>
      </w:r>
      <w:r w:rsidR="000D6E91" w:rsidRPr="00B12648">
        <w:rPr>
          <w:rStyle w:val="Hyperlink"/>
          <w:i/>
        </w:rPr>
        <w:instrText xml:space="preserve"> REF _Ref8049543 \h </w:instrText>
      </w:r>
      <w:r w:rsidR="000D6E91">
        <w:rPr>
          <w:rStyle w:val="Hyperlink"/>
          <w:i/>
        </w:rPr>
        <w:instrText xml:space="preserve"> \* MERGEFORMAT </w:instrText>
      </w:r>
      <w:r w:rsidR="000D6E91" w:rsidRPr="00B12648">
        <w:rPr>
          <w:rStyle w:val="Hyperlink"/>
          <w:i/>
        </w:rPr>
      </w:r>
      <w:r w:rsidR="000D6E91" w:rsidRPr="00B12648">
        <w:rPr>
          <w:rStyle w:val="Hyperlink"/>
          <w:i/>
        </w:rPr>
        <w:fldChar w:fldCharType="separate"/>
      </w:r>
      <w:ins w:id="85" w:author="Hùng Lê Mạnh" w:date="2019-05-23T22:15:00Z">
        <w:r w:rsidR="0052687B" w:rsidRPr="0052687B">
          <w:rPr>
            <w:i/>
            <w:rPrChange w:id="86" w:author="Hùng Lê Mạnh" w:date="2019-05-23T22:15:00Z">
              <w:rPr>
                <w:lang w:val="vi-VN"/>
              </w:rPr>
            </w:rPrChange>
          </w:rPr>
          <w:t>Giao diện tab bản đồ tour</w:t>
        </w:r>
      </w:ins>
      <w:del w:id="87" w:author="Hùng Lê Mạnh" w:date="2019-05-23T22:15:00Z">
        <w:r w:rsidR="00050B60" w:rsidRPr="003C7C6F" w:rsidDel="0052687B">
          <w:rPr>
            <w:i/>
          </w:rPr>
          <w:delText>Giao diện tab bản đồ tour</w:delText>
        </w:r>
      </w:del>
      <w:r w:rsidR="000D6E91" w:rsidRPr="00B12648">
        <w:rPr>
          <w:rStyle w:val="Hyperlink"/>
          <w:i/>
        </w:rPr>
        <w:fldChar w:fldCharType="end"/>
      </w:r>
      <w:r w:rsidR="00DD238E" w:rsidRPr="00E94273">
        <w:rPr>
          <w:rStyle w:val="Hyperlink"/>
          <w:color w:val="auto"/>
          <w:u w:val="none"/>
        </w:rPr>
        <w:t>.</w:t>
      </w:r>
    </w:p>
    <w:p w14:paraId="7F2B6D45" w14:textId="3106F958" w:rsidR="008A1697" w:rsidRDefault="00273796" w:rsidP="00095E80">
      <w:pPr>
        <w:pStyle w:val="Heading3"/>
        <w:numPr>
          <w:ilvl w:val="2"/>
          <w:numId w:val="20"/>
        </w:numPr>
        <w:spacing w:after="240"/>
        <w:ind w:left="900" w:hanging="900"/>
      </w:pPr>
      <w:bookmarkStart w:id="88" w:name="_Toc9538796"/>
      <w:r>
        <w:t>Vẽ route nối giữa đường với cửa vào của toà nhà</w:t>
      </w:r>
      <w:bookmarkEnd w:id="88"/>
    </w:p>
    <w:p w14:paraId="5BB0E11F" w14:textId="168F0461" w:rsidR="00DD238E" w:rsidRDefault="00DD238E" w:rsidP="00095E80">
      <w:pPr>
        <w:pStyle w:val="ListParagraph"/>
        <w:numPr>
          <w:ilvl w:val="0"/>
          <w:numId w:val="29"/>
        </w:numPr>
        <w:spacing w:before="60" w:after="0" w:line="288" w:lineRule="auto"/>
        <w:ind w:left="900" w:hanging="333"/>
      </w:pPr>
      <w:r>
        <w:t>Google map api chỉ hỗ trợ tìm đường đi trên trục đường cái, không hỗ trợ tìm đường đi trên những lối đi nhỏ trong khuôn viên trường.</w:t>
      </w:r>
    </w:p>
    <w:p w14:paraId="73986E79" w14:textId="4F41C840" w:rsidR="00273796" w:rsidRDefault="00DD238E" w:rsidP="00095E80">
      <w:pPr>
        <w:pStyle w:val="ListParagraph"/>
        <w:numPr>
          <w:ilvl w:val="0"/>
          <w:numId w:val="29"/>
        </w:numPr>
        <w:spacing w:before="60" w:after="0" w:line="288" w:lineRule="auto"/>
        <w:ind w:left="900" w:hanging="333"/>
      </w:pPr>
      <w:r>
        <w:t>Các t</w:t>
      </w:r>
      <w:r w:rsidR="00273796">
        <w:t xml:space="preserve">oà nhà của Bách </w:t>
      </w:r>
      <w:r w:rsidR="00991E21">
        <w:t>k</w:t>
      </w:r>
      <w:r w:rsidR="00273796">
        <w:t xml:space="preserve">hoa khá to, tìm được nhà chưa chắc đã tìm được lối vào.   </w:t>
      </w:r>
      <w:r w:rsidR="00273796">
        <w:sym w:font="Wingdings" w:char="F0E0"/>
      </w:r>
      <w:r w:rsidR="00273796">
        <w:t xml:space="preserve"> </w:t>
      </w:r>
      <w:r>
        <w:t>Vẽ thêm các nét đứt để chỉ</w:t>
      </w:r>
      <w:r w:rsidR="00273796">
        <w:t xml:space="preserve"> dẫn lối vào.</w:t>
      </w:r>
    </w:p>
    <w:p w14:paraId="6EFA1EDA" w14:textId="150B9180" w:rsidR="00D53797" w:rsidRDefault="00D53797" w:rsidP="00095E80">
      <w:pPr>
        <w:pStyle w:val="ListParagraph"/>
        <w:numPr>
          <w:ilvl w:val="0"/>
          <w:numId w:val="29"/>
        </w:numPr>
        <w:spacing w:before="60" w:after="0" w:line="288" w:lineRule="auto"/>
        <w:ind w:left="900" w:hanging="333"/>
      </w:pPr>
      <w:r>
        <w:t xml:space="preserve">Xem mục </w:t>
      </w:r>
      <w:r w:rsidRPr="00B12648">
        <w:rPr>
          <w:rStyle w:val="Hyperlink"/>
          <w:i/>
        </w:rPr>
        <w:fldChar w:fldCharType="begin"/>
      </w:r>
      <w:r w:rsidRPr="00B12648">
        <w:rPr>
          <w:rStyle w:val="Hyperlink"/>
          <w:i/>
        </w:rPr>
        <w:instrText xml:space="preserve"> REF _Ref8049543 \h </w:instrText>
      </w:r>
      <w:r>
        <w:rPr>
          <w:rStyle w:val="Hyperlink"/>
          <w:i/>
        </w:rPr>
        <w:instrText xml:space="preserve"> \* MERGEFORMAT </w:instrText>
      </w:r>
      <w:r w:rsidRPr="00B12648">
        <w:rPr>
          <w:rStyle w:val="Hyperlink"/>
          <w:i/>
        </w:rPr>
      </w:r>
      <w:r w:rsidRPr="00B12648">
        <w:rPr>
          <w:rStyle w:val="Hyperlink"/>
          <w:i/>
        </w:rPr>
        <w:fldChar w:fldCharType="separate"/>
      </w:r>
      <w:ins w:id="89" w:author="Hùng Lê Mạnh" w:date="2019-05-23T22:15:00Z">
        <w:r w:rsidR="0052687B" w:rsidRPr="0052687B">
          <w:rPr>
            <w:i/>
            <w:rPrChange w:id="90" w:author="Hùng Lê Mạnh" w:date="2019-05-23T22:15:00Z">
              <w:rPr>
                <w:lang w:val="vi-VN"/>
              </w:rPr>
            </w:rPrChange>
          </w:rPr>
          <w:t>Giao diện tab bản đồ tour</w:t>
        </w:r>
      </w:ins>
      <w:del w:id="91" w:author="Hùng Lê Mạnh" w:date="2019-05-23T22:15:00Z">
        <w:r w:rsidR="00050B60" w:rsidRPr="003C7C6F" w:rsidDel="0052687B">
          <w:rPr>
            <w:i/>
          </w:rPr>
          <w:delText>Giao diện tab bản đồ tour</w:delText>
        </w:r>
      </w:del>
      <w:r w:rsidRPr="00B12648">
        <w:rPr>
          <w:rStyle w:val="Hyperlink"/>
          <w:i/>
        </w:rPr>
        <w:fldChar w:fldCharType="end"/>
      </w:r>
      <w:r w:rsidRPr="00E94273">
        <w:rPr>
          <w:rStyle w:val="Hyperlink"/>
          <w:color w:val="auto"/>
          <w:u w:val="none"/>
        </w:rPr>
        <w:t>.</w:t>
      </w:r>
      <w:r w:rsidRPr="00187E16">
        <w:t xml:space="preserve"> </w:t>
      </w:r>
    </w:p>
    <w:p w14:paraId="10C5C066" w14:textId="62E140E7" w:rsidR="005F25E1" w:rsidRDefault="00974D56" w:rsidP="00095E80">
      <w:pPr>
        <w:pStyle w:val="Heading3"/>
        <w:numPr>
          <w:ilvl w:val="2"/>
          <w:numId w:val="20"/>
        </w:numPr>
        <w:spacing w:after="240"/>
        <w:ind w:left="900" w:hanging="900"/>
      </w:pPr>
      <w:bookmarkStart w:id="92" w:name="_Toc9538797"/>
      <w:r>
        <w:t>Định dạng thời gian</w:t>
      </w:r>
      <w:bookmarkEnd w:id="92"/>
    </w:p>
    <w:p w14:paraId="2F54280A" w14:textId="0A51B0C5" w:rsidR="00B14DAB" w:rsidRDefault="00B14DAB" w:rsidP="00095E80">
      <w:pPr>
        <w:pStyle w:val="ListParagraph"/>
        <w:numPr>
          <w:ilvl w:val="0"/>
          <w:numId w:val="29"/>
        </w:numPr>
        <w:spacing w:before="60" w:after="0" w:line="288" w:lineRule="auto"/>
        <w:ind w:left="900" w:hanging="333"/>
      </w:pPr>
      <w:r>
        <w:t>Định dạng ngày mặc định khi truy vấn từ cơ sở dữ liệu là:</w:t>
      </w:r>
    </w:p>
    <w:p w14:paraId="7683BFEC" w14:textId="1C383F59" w:rsidR="00B14DAB" w:rsidRDefault="00B14DAB" w:rsidP="00B14DAB">
      <w:pPr>
        <w:pStyle w:val="ListParagraph"/>
      </w:pPr>
      <w:r w:rsidRPr="00E94273">
        <w:rPr>
          <w:rStyle w:val="CommandlineChar"/>
        </w:rPr>
        <w:t>2019-04-26T06:30:45.000Z</w:t>
      </w:r>
      <w:r w:rsidR="00BB1020">
        <w:t xml:space="preserve"> (Đầy đủ cả ngày, tháng, năm, giờ, phút, giây, tích tắc).</w:t>
      </w:r>
    </w:p>
    <w:p w14:paraId="68008AC3" w14:textId="4F49C06B" w:rsidR="00BB1020" w:rsidRPr="00187E16" w:rsidRDefault="00BB1020" w:rsidP="00095E80">
      <w:pPr>
        <w:pStyle w:val="ListParagraph"/>
        <w:numPr>
          <w:ilvl w:val="0"/>
          <w:numId w:val="29"/>
        </w:numPr>
        <w:spacing w:before="60" w:after="0" w:line="288" w:lineRule="auto"/>
        <w:ind w:left="900" w:hanging="333"/>
      </w:pPr>
      <w:r>
        <w:t>Khi truy vấn vào bảng tour thì chỉ cần gửi bộ dữ liệu bao gồm ngày, tháng, năm về client thôi. Còn khi truy vấn vào bảng timesheet thì chỉ cần bộ dữ liệu bao gồm giờ, phút, giây.</w:t>
      </w:r>
    </w:p>
    <w:p w14:paraId="45356ACD" w14:textId="2ACB4079" w:rsidR="00F4568C" w:rsidRDefault="00B14DAB" w:rsidP="00095E80">
      <w:pPr>
        <w:pStyle w:val="ListParagraph"/>
        <w:numPr>
          <w:ilvl w:val="0"/>
          <w:numId w:val="29"/>
        </w:numPr>
        <w:spacing w:before="60" w:after="0" w:line="288" w:lineRule="auto"/>
        <w:ind w:left="900" w:hanging="333"/>
      </w:pPr>
      <w:r>
        <w:t>Định dạng lại ngày</w:t>
      </w:r>
      <w:r w:rsidR="00BB1020">
        <w:t xml:space="preserve">, tháng, năm </w:t>
      </w:r>
      <w:r>
        <w:t>theo dạng</w:t>
      </w:r>
      <w:r w:rsidR="00BB1020">
        <w:t xml:space="preserve">: </w:t>
      </w:r>
      <w:r w:rsidR="00BB1020" w:rsidRPr="00E94273">
        <w:rPr>
          <w:rStyle w:val="CommandlineChar"/>
        </w:rPr>
        <w:t>DD-MM-YYYY</w:t>
      </w:r>
      <w:r w:rsidR="00E6597A">
        <w:t xml:space="preserve"> bằng thuật toán:</w:t>
      </w:r>
    </w:p>
    <w:p w14:paraId="52752E16" w14:textId="7BEC4F6E" w:rsidR="00E6597A" w:rsidRDefault="009172A7" w:rsidP="00095E80">
      <w:pPr>
        <w:pStyle w:val="ListParagraph"/>
        <w:numPr>
          <w:ilvl w:val="0"/>
          <w:numId w:val="32"/>
        </w:numPr>
        <w:ind w:left="1260"/>
      </w:pPr>
      <w:r>
        <w:t>Dùng hàm l</w:t>
      </w:r>
      <w:r w:rsidR="00E6597A">
        <w:t>ấy ngày từ chuỗi định dạng mặc định</w:t>
      </w:r>
      <w:r w:rsidR="00E64E04">
        <w:t xml:space="preserve"> (ví dụ ta được chuỗi ngày là </w:t>
      </w:r>
      <w:r w:rsidR="00E64E04" w:rsidRPr="00E94273">
        <w:rPr>
          <w:rStyle w:val="CommandlineChar"/>
        </w:rPr>
        <w:t>26</w:t>
      </w:r>
      <w:r w:rsidR="00E64E04">
        <w:t>)</w:t>
      </w:r>
      <w:r w:rsidR="00E6597A">
        <w:t>.</w:t>
      </w:r>
    </w:p>
    <w:p w14:paraId="2514C173" w14:textId="70A44C5F" w:rsidR="00E64E04" w:rsidRDefault="00E64E04" w:rsidP="00095E80">
      <w:pPr>
        <w:pStyle w:val="ListParagraph"/>
        <w:numPr>
          <w:ilvl w:val="0"/>
          <w:numId w:val="32"/>
        </w:numPr>
        <w:ind w:left="1260"/>
      </w:pPr>
      <w:r>
        <w:t xml:space="preserve">Chèn thêm ký tự </w:t>
      </w:r>
      <w:r w:rsidRPr="00E94273">
        <w:rPr>
          <w:rStyle w:val="CommandlineChar"/>
        </w:rPr>
        <w:t>0</w:t>
      </w:r>
      <w:r>
        <w:t xml:space="preserve"> trước ký tự của chuỗi ngày</w:t>
      </w:r>
      <w:r w:rsidR="00B1009B">
        <w:t xml:space="preserve">, ta được chuỗi ngày là </w:t>
      </w:r>
      <w:r w:rsidR="00B1009B" w:rsidRPr="00E94273">
        <w:rPr>
          <w:rStyle w:val="CommandlineChar"/>
        </w:rPr>
        <w:t>026</w:t>
      </w:r>
      <w:r w:rsidR="00B1009B">
        <w:t>.</w:t>
      </w:r>
    </w:p>
    <w:p w14:paraId="6A12C335" w14:textId="150465C7" w:rsidR="00B1009B" w:rsidRDefault="00B1009B" w:rsidP="00095E80">
      <w:pPr>
        <w:pStyle w:val="ListParagraph"/>
        <w:numPr>
          <w:ilvl w:val="0"/>
          <w:numId w:val="32"/>
        </w:numPr>
        <w:ind w:left="1260"/>
      </w:pPr>
      <w:r>
        <w:t xml:space="preserve">Lấy ra 2 ký tự cuối cùng của chuỗi ngày, ta được chuỗi ngày cuối cùng là </w:t>
      </w:r>
      <w:r w:rsidRPr="00E94273">
        <w:rPr>
          <w:rStyle w:val="CommandlineChar"/>
        </w:rPr>
        <w:t>26</w:t>
      </w:r>
      <w:r w:rsidRPr="00E94273">
        <w:t xml:space="preserve"> </w:t>
      </w:r>
      <w:r>
        <w:t xml:space="preserve">(tương tự với trường hợp chuỗi ngày có 1 ký tự là </w:t>
      </w:r>
      <w:r w:rsidRPr="00E94273">
        <w:rPr>
          <w:rStyle w:val="CommandlineChar"/>
        </w:rPr>
        <w:t>6</w:t>
      </w:r>
      <w:r>
        <w:t xml:space="preserve"> thì kết quả sau 3 bước trên sẽ là </w:t>
      </w:r>
      <w:r w:rsidRPr="00E94273">
        <w:rPr>
          <w:rStyle w:val="CommandlineChar"/>
        </w:rPr>
        <w:t>06</w:t>
      </w:r>
      <w:r>
        <w:t>).</w:t>
      </w:r>
    </w:p>
    <w:p w14:paraId="6C84BF95" w14:textId="27C03507" w:rsidR="00B1009B" w:rsidRDefault="000E4F30" w:rsidP="00095E80">
      <w:pPr>
        <w:pStyle w:val="ListParagraph"/>
        <w:numPr>
          <w:ilvl w:val="0"/>
          <w:numId w:val="32"/>
        </w:numPr>
        <w:ind w:left="1260"/>
      </w:pPr>
      <w:r>
        <w:t xml:space="preserve">Tương tự với chuỗi tháng (ví dụ ta có chuỗi tháng là </w:t>
      </w:r>
      <w:r w:rsidRPr="00E94273">
        <w:rPr>
          <w:rStyle w:val="CommandlineChar"/>
        </w:rPr>
        <w:t>4</w:t>
      </w:r>
      <w:r>
        <w:t xml:space="preserve"> thì kết quả sau 3 bước trên sẽ là </w:t>
      </w:r>
      <w:r w:rsidRPr="00E94273">
        <w:rPr>
          <w:rStyle w:val="CommandlineChar"/>
        </w:rPr>
        <w:t>04</w:t>
      </w:r>
      <w:r>
        <w:t>).</w:t>
      </w:r>
      <w:r w:rsidR="00D60670">
        <w:t xml:space="preserve"> Lưu ý là hàm lấy chuỗi tháng trả về kết quả giá trị của tháng bị giảm đi 1 đơn vị nên phải tăng 1 đơn vị để bù vào.</w:t>
      </w:r>
    </w:p>
    <w:p w14:paraId="7227DFB2" w14:textId="28F22BD9" w:rsidR="006B6B2E" w:rsidRDefault="006B6B2E" w:rsidP="00095E80">
      <w:pPr>
        <w:pStyle w:val="ListParagraph"/>
        <w:numPr>
          <w:ilvl w:val="0"/>
          <w:numId w:val="32"/>
        </w:numPr>
        <w:ind w:left="1260"/>
      </w:pPr>
      <w:r>
        <w:t>Chuỗi năm giữ nguyên</w:t>
      </w:r>
    </w:p>
    <w:p w14:paraId="104392E1" w14:textId="7B99F93E" w:rsidR="000E4F30" w:rsidRDefault="006B6B2E" w:rsidP="00095E80">
      <w:pPr>
        <w:pStyle w:val="ListParagraph"/>
        <w:numPr>
          <w:ilvl w:val="0"/>
          <w:numId w:val="32"/>
        </w:numPr>
        <w:ind w:left="1260"/>
      </w:pPr>
      <w:r>
        <w:t xml:space="preserve">Ghép chuỗi ngày, chuỗi tháng và chuỗi năm lại và chèn ký tự </w:t>
      </w:r>
      <w:r w:rsidRPr="00E94273">
        <w:rPr>
          <w:rStyle w:val="CommandlineChar"/>
        </w:rPr>
        <w:t>-</w:t>
      </w:r>
      <w:r>
        <w:t xml:space="preserve"> ở giữa, ta được định dạng ngày gửi về client như sau: </w:t>
      </w:r>
      <w:r w:rsidRPr="00E94273">
        <w:rPr>
          <w:rStyle w:val="CommandlineChar"/>
        </w:rPr>
        <w:t>26-04-2019</w:t>
      </w:r>
      <w:r>
        <w:t>.</w:t>
      </w:r>
    </w:p>
    <w:p w14:paraId="5CFBC3B2" w14:textId="3F08B40D" w:rsidR="00C04E1D" w:rsidRPr="0053250D" w:rsidRDefault="00C04E1D" w:rsidP="00095E80">
      <w:pPr>
        <w:pStyle w:val="ListParagraph"/>
        <w:keepNext/>
        <w:keepLines/>
        <w:numPr>
          <w:ilvl w:val="0"/>
          <w:numId w:val="32"/>
        </w:numPr>
        <w:ind w:left="1260"/>
        <w:rPr>
          <w:lang w:val="fr-FR"/>
        </w:rPr>
      </w:pPr>
      <w:r w:rsidRPr="0053250D">
        <w:rPr>
          <w:lang w:val="fr-FR"/>
        </w:rPr>
        <w:lastRenderedPageBreak/>
        <w:t>Đoạn code</w:t>
      </w:r>
      <w:r w:rsidR="009D013A" w:rsidRPr="0053250D">
        <w:rPr>
          <w:lang w:val="fr-FR"/>
        </w:rPr>
        <w:t xml:space="preserve"> minh hoạ</w:t>
      </w:r>
      <w:r w:rsidR="009F4C13" w:rsidRPr="0053250D">
        <w:rPr>
          <w:lang w:val="fr-FR"/>
        </w:rPr>
        <w:t xml:space="preserve"> </w:t>
      </w:r>
      <w:r w:rsidR="00FC0494" w:rsidRPr="0053250D">
        <w:rPr>
          <w:lang w:val="fr-FR"/>
        </w:rPr>
        <w:t xml:space="preserve">trên </w:t>
      </w:r>
      <w:r w:rsidR="009F4C13" w:rsidRPr="0053250D">
        <w:rPr>
          <w:lang w:val="fr-FR"/>
        </w:rPr>
        <w:t>server (Node.js)</w:t>
      </w:r>
      <w:r w:rsidRPr="0053250D">
        <w:rPr>
          <w:lang w:val="fr-FR"/>
        </w:rPr>
        <w:t>:</w:t>
      </w:r>
    </w:p>
    <w:p w14:paraId="77AEE4FE" w14:textId="60DA840C" w:rsidR="00DA777F" w:rsidRDefault="008777B5">
      <w:pPr>
        <w:pStyle w:val="Commandline"/>
        <w:keepNext/>
        <w:keepLines/>
        <w:ind w:left="1440" w:right="682"/>
      </w:pPr>
      <w:r w:rsidRPr="00DA777F">
        <w:t>${</w:t>
      </w:r>
      <w:r w:rsidRPr="00DA777F">
        <w:rPr>
          <w:b/>
          <w:bCs/>
          <w:i/>
          <w:iCs/>
          <w:color w:val="660E7A"/>
        </w:rPr>
        <w:t>String</w:t>
      </w:r>
      <w:r w:rsidRPr="00DA777F">
        <w:t>(</w:t>
      </w:r>
      <w:r w:rsidRPr="00DA777F">
        <w:rPr>
          <w:b/>
          <w:bCs/>
          <w:color w:val="008000"/>
        </w:rPr>
        <w:t xml:space="preserve">"0" </w:t>
      </w:r>
      <w:r w:rsidRPr="00DA777F">
        <w:t xml:space="preserve">+ </w:t>
      </w:r>
      <w:r w:rsidR="00504626">
        <w:rPr>
          <w:color w:val="458383"/>
        </w:rPr>
        <w:t>time</w:t>
      </w:r>
      <w:r w:rsidRPr="00DA777F">
        <w:t>.</w:t>
      </w:r>
      <w:r w:rsidRPr="00DA777F">
        <w:rPr>
          <w:color w:val="7A7A43"/>
        </w:rPr>
        <w:t>getUTCDate</w:t>
      </w:r>
      <w:r w:rsidRPr="00DA777F">
        <w:t>()).</w:t>
      </w:r>
      <w:r w:rsidRPr="00DA777F">
        <w:rPr>
          <w:color w:val="7A7A43"/>
        </w:rPr>
        <w:t>slice</w:t>
      </w:r>
      <w:r w:rsidRPr="00DA777F">
        <w:t>(-</w:t>
      </w:r>
      <w:r w:rsidRPr="00DA777F">
        <w:rPr>
          <w:color w:val="0000FF"/>
        </w:rPr>
        <w:t>2</w:t>
      </w:r>
      <w:r w:rsidRPr="00DA777F">
        <w:t>)}</w:t>
      </w:r>
      <w:r w:rsidRPr="00DA777F">
        <w:rPr>
          <w:b/>
          <w:bCs/>
          <w:color w:val="008000"/>
        </w:rPr>
        <w:t>-</w:t>
      </w:r>
    </w:p>
    <w:p w14:paraId="7765449F" w14:textId="26A73527" w:rsidR="00DA777F" w:rsidRDefault="008777B5">
      <w:pPr>
        <w:pStyle w:val="Commandline"/>
        <w:keepNext/>
        <w:keepLines/>
        <w:ind w:left="1440" w:right="682"/>
        <w:rPr>
          <w:b/>
          <w:bCs/>
          <w:color w:val="008000"/>
        </w:rPr>
      </w:pPr>
      <w:r w:rsidRPr="00DA777F">
        <w:t>${</w:t>
      </w:r>
      <w:r w:rsidRPr="00DA777F">
        <w:rPr>
          <w:b/>
          <w:bCs/>
          <w:i/>
          <w:iCs/>
          <w:color w:val="660E7A"/>
        </w:rPr>
        <w:t>String</w:t>
      </w:r>
      <w:r w:rsidRPr="00DA777F">
        <w:t>(</w:t>
      </w:r>
      <w:r w:rsidRPr="00DA777F">
        <w:rPr>
          <w:b/>
          <w:bCs/>
          <w:color w:val="008000"/>
        </w:rPr>
        <w:t xml:space="preserve">"0" </w:t>
      </w:r>
      <w:r w:rsidRPr="00DA777F">
        <w:t>+ (</w:t>
      </w:r>
      <w:r w:rsidR="00504626">
        <w:rPr>
          <w:color w:val="458383"/>
        </w:rPr>
        <w:t>time</w:t>
      </w:r>
      <w:r w:rsidRPr="00DA777F">
        <w:t>.</w:t>
      </w:r>
      <w:r w:rsidRPr="00DA777F">
        <w:rPr>
          <w:color w:val="7A7A43"/>
        </w:rPr>
        <w:t>getUTCMonth</w:t>
      </w:r>
      <w:r w:rsidRPr="00DA777F">
        <w:t>()+</w:t>
      </w:r>
      <w:r w:rsidRPr="00DA777F">
        <w:rPr>
          <w:color w:val="0000FF"/>
        </w:rPr>
        <w:t>1</w:t>
      </w:r>
      <w:r w:rsidRPr="00DA777F">
        <w:t>)).</w:t>
      </w:r>
      <w:r w:rsidRPr="00DA777F">
        <w:rPr>
          <w:color w:val="7A7A43"/>
        </w:rPr>
        <w:t>slice</w:t>
      </w:r>
      <w:r w:rsidRPr="00DA777F">
        <w:t>(-</w:t>
      </w:r>
      <w:r w:rsidRPr="00DA777F">
        <w:rPr>
          <w:color w:val="0000FF"/>
        </w:rPr>
        <w:t>2</w:t>
      </w:r>
      <w:r w:rsidRPr="00DA777F">
        <w:t>)}</w:t>
      </w:r>
      <w:r w:rsidRPr="00DA777F">
        <w:rPr>
          <w:b/>
          <w:bCs/>
          <w:color w:val="008000"/>
        </w:rPr>
        <w:t>-</w:t>
      </w:r>
    </w:p>
    <w:p w14:paraId="618547AF" w14:textId="67108107" w:rsidR="009D013A" w:rsidRPr="00E94273" w:rsidRDefault="008777B5">
      <w:pPr>
        <w:pStyle w:val="Commandline"/>
        <w:keepNext/>
        <w:keepLines/>
        <w:tabs>
          <w:tab w:val="right" w:pos="8100"/>
        </w:tabs>
        <w:spacing w:after="240"/>
        <w:ind w:left="1440" w:right="682"/>
      </w:pPr>
      <w:r w:rsidRPr="00DA777F">
        <w:t>${</w:t>
      </w:r>
      <w:r w:rsidR="00504626" w:rsidRPr="00504626">
        <w:rPr>
          <w:color w:val="458383"/>
        </w:rPr>
        <w:t xml:space="preserve"> </w:t>
      </w:r>
      <w:r w:rsidR="00504626">
        <w:rPr>
          <w:color w:val="458383"/>
        </w:rPr>
        <w:t>time</w:t>
      </w:r>
      <w:r w:rsidRPr="00DA777F">
        <w:t>.</w:t>
      </w:r>
      <w:r w:rsidRPr="00DA777F">
        <w:rPr>
          <w:color w:val="7A7A43"/>
        </w:rPr>
        <w:t>getUTCFullYear</w:t>
      </w:r>
      <w:r w:rsidRPr="00DA777F">
        <w:t>()}</w:t>
      </w:r>
      <w:r w:rsidR="00DA777F">
        <w:tab/>
      </w:r>
    </w:p>
    <w:p w14:paraId="0D4EE324" w14:textId="4983E12B" w:rsidR="006B62A7" w:rsidRDefault="006B62A7" w:rsidP="00095E80">
      <w:pPr>
        <w:pStyle w:val="ListParagraph"/>
        <w:numPr>
          <w:ilvl w:val="0"/>
          <w:numId w:val="29"/>
        </w:numPr>
        <w:spacing w:before="60" w:after="0" w:line="288" w:lineRule="auto"/>
        <w:ind w:left="900" w:hanging="333"/>
      </w:pPr>
      <w:r>
        <w:t xml:space="preserve">Định dạng lại </w:t>
      </w:r>
      <w:r w:rsidR="0085786F">
        <w:t>giờ, phút, giây</w:t>
      </w:r>
      <w:r>
        <w:t xml:space="preserve"> theo dạng: </w:t>
      </w:r>
      <w:r w:rsidR="0085786F">
        <w:rPr>
          <w:rStyle w:val="CommandlineChar"/>
        </w:rPr>
        <w:t>hh</w:t>
      </w:r>
      <w:r w:rsidR="009103C7">
        <w:rPr>
          <w:rStyle w:val="CommandlineChar"/>
        </w:rPr>
        <w:t>:</w:t>
      </w:r>
      <w:r w:rsidR="0085786F">
        <w:rPr>
          <w:rStyle w:val="CommandlineChar"/>
        </w:rPr>
        <w:t>mm</w:t>
      </w:r>
      <w:r w:rsidR="009103C7">
        <w:rPr>
          <w:rStyle w:val="CommandlineChar"/>
        </w:rPr>
        <w:t>:</w:t>
      </w:r>
      <w:r w:rsidR="0085786F">
        <w:rPr>
          <w:rStyle w:val="CommandlineChar"/>
        </w:rPr>
        <w:t>ss</w:t>
      </w:r>
      <w:r>
        <w:t xml:space="preserve"> bằng thuật toán:</w:t>
      </w:r>
    </w:p>
    <w:p w14:paraId="266C983F" w14:textId="410EE268" w:rsidR="006B62A7" w:rsidRDefault="009172A7" w:rsidP="00095E80">
      <w:pPr>
        <w:pStyle w:val="ListParagraph"/>
        <w:numPr>
          <w:ilvl w:val="0"/>
          <w:numId w:val="32"/>
        </w:numPr>
        <w:ind w:left="1260"/>
      </w:pPr>
      <w:r>
        <w:t>Dùng hàm l</w:t>
      </w:r>
      <w:r w:rsidR="006B62A7">
        <w:t xml:space="preserve">ấy </w:t>
      </w:r>
      <w:r w:rsidR="00FD78D7">
        <w:t>giờ</w:t>
      </w:r>
      <w:r w:rsidR="006B62A7">
        <w:t xml:space="preserve"> từ chuỗi định dạng mặc định (ví dụ ta được chuỗi </w:t>
      </w:r>
      <w:r>
        <w:t>giờ</w:t>
      </w:r>
      <w:r w:rsidR="006B62A7">
        <w:t xml:space="preserve"> là </w:t>
      </w:r>
      <w:r>
        <w:rPr>
          <w:rStyle w:val="CommandlineChar"/>
        </w:rPr>
        <w:t>6</w:t>
      </w:r>
      <w:r w:rsidR="006B62A7">
        <w:t>).</w:t>
      </w:r>
    </w:p>
    <w:p w14:paraId="2F197D42" w14:textId="0D544140" w:rsidR="006B62A7" w:rsidRDefault="006B62A7" w:rsidP="00095E80">
      <w:pPr>
        <w:pStyle w:val="ListParagraph"/>
        <w:numPr>
          <w:ilvl w:val="0"/>
          <w:numId w:val="32"/>
        </w:numPr>
        <w:ind w:left="1260"/>
      </w:pPr>
      <w:r>
        <w:t xml:space="preserve">Chèn thêm ký tự </w:t>
      </w:r>
      <w:r w:rsidRPr="00DF6464">
        <w:rPr>
          <w:rStyle w:val="CommandlineChar"/>
        </w:rPr>
        <w:t>0</w:t>
      </w:r>
      <w:r>
        <w:t xml:space="preserve"> trước ký tự của chuỗi </w:t>
      </w:r>
      <w:r w:rsidR="002B3411">
        <w:t>giờ</w:t>
      </w:r>
      <w:r>
        <w:t xml:space="preserve">, ta được chuỗi </w:t>
      </w:r>
      <w:r w:rsidR="002B3411">
        <w:t xml:space="preserve">giờ </w:t>
      </w:r>
      <w:r>
        <w:t xml:space="preserve">là </w:t>
      </w:r>
      <w:r w:rsidRPr="00DF6464">
        <w:rPr>
          <w:rStyle w:val="CommandlineChar"/>
        </w:rPr>
        <w:t>06</w:t>
      </w:r>
      <w:r>
        <w:t>.</w:t>
      </w:r>
    </w:p>
    <w:p w14:paraId="7FE714AE" w14:textId="2ECD9130" w:rsidR="006B62A7" w:rsidRDefault="006B62A7" w:rsidP="00095E80">
      <w:pPr>
        <w:pStyle w:val="ListParagraph"/>
        <w:numPr>
          <w:ilvl w:val="0"/>
          <w:numId w:val="32"/>
        </w:numPr>
        <w:ind w:left="1260"/>
      </w:pPr>
      <w:r>
        <w:t xml:space="preserve">Lấy ra 2 ký tự cuối cùng của chuỗi </w:t>
      </w:r>
      <w:r w:rsidR="002B3411">
        <w:t>giờ</w:t>
      </w:r>
      <w:r>
        <w:t xml:space="preserve">, ta được chuỗi </w:t>
      </w:r>
      <w:r w:rsidR="002B3411">
        <w:t xml:space="preserve">giờ </w:t>
      </w:r>
      <w:r>
        <w:t xml:space="preserve">cuối cùng là </w:t>
      </w:r>
      <w:r w:rsidR="002B3411">
        <w:rPr>
          <w:rStyle w:val="CommandlineChar"/>
        </w:rPr>
        <w:t>0</w:t>
      </w:r>
      <w:r w:rsidRPr="00DF6464">
        <w:rPr>
          <w:rStyle w:val="CommandlineChar"/>
        </w:rPr>
        <w:t>6</w:t>
      </w:r>
      <w:r w:rsidRPr="00DF6464">
        <w:t xml:space="preserve"> </w:t>
      </w:r>
      <w:r>
        <w:t xml:space="preserve">(tương tự với trường hợp chuỗi </w:t>
      </w:r>
      <w:r w:rsidR="002B3411">
        <w:t>giờ</w:t>
      </w:r>
      <w:r>
        <w:t xml:space="preserve"> có </w:t>
      </w:r>
      <w:r w:rsidR="002B3411">
        <w:t>2</w:t>
      </w:r>
      <w:r>
        <w:t xml:space="preserve"> ký tự là </w:t>
      </w:r>
      <w:r w:rsidR="002B3411">
        <w:rPr>
          <w:rStyle w:val="CommandlineChar"/>
        </w:rPr>
        <w:t>16</w:t>
      </w:r>
      <w:r>
        <w:t xml:space="preserve"> thì kết quả sau 3 bước trên sẽ là </w:t>
      </w:r>
      <w:r w:rsidR="002B3411">
        <w:rPr>
          <w:rStyle w:val="CommandlineChar"/>
        </w:rPr>
        <w:t>1</w:t>
      </w:r>
      <w:r w:rsidRPr="00DF6464">
        <w:rPr>
          <w:rStyle w:val="CommandlineChar"/>
        </w:rPr>
        <w:t>6</w:t>
      </w:r>
      <w:r>
        <w:t>).</w:t>
      </w:r>
    </w:p>
    <w:p w14:paraId="5F1150E5" w14:textId="4B1D0BF5" w:rsidR="006B62A7" w:rsidRDefault="006B62A7" w:rsidP="00095E80">
      <w:pPr>
        <w:pStyle w:val="ListParagraph"/>
        <w:numPr>
          <w:ilvl w:val="0"/>
          <w:numId w:val="32"/>
        </w:numPr>
        <w:ind w:left="1260"/>
      </w:pPr>
      <w:r>
        <w:t xml:space="preserve">Tương tự với chuỗi </w:t>
      </w:r>
      <w:r w:rsidR="00696043">
        <w:t>phút và chuỗi giây.</w:t>
      </w:r>
    </w:p>
    <w:p w14:paraId="1823749E" w14:textId="7ED1C5C8" w:rsidR="006B62A7" w:rsidRDefault="006B62A7" w:rsidP="00095E80">
      <w:pPr>
        <w:pStyle w:val="ListParagraph"/>
        <w:numPr>
          <w:ilvl w:val="0"/>
          <w:numId w:val="32"/>
        </w:numPr>
        <w:ind w:left="1260"/>
      </w:pPr>
      <w:r>
        <w:t xml:space="preserve">Ghép chuỗi </w:t>
      </w:r>
      <w:r w:rsidR="00125847">
        <w:t>giờ</w:t>
      </w:r>
      <w:r>
        <w:t xml:space="preserve">, chuỗi </w:t>
      </w:r>
      <w:r w:rsidR="00125847">
        <w:t>phút</w:t>
      </w:r>
      <w:r>
        <w:t xml:space="preserve"> và chuỗi</w:t>
      </w:r>
      <w:r w:rsidR="00125847">
        <w:t xml:space="preserve"> giây</w:t>
      </w:r>
      <w:r>
        <w:t xml:space="preserve"> lại và chèn ký tự </w:t>
      </w:r>
      <w:r w:rsidR="008F2821">
        <w:rPr>
          <w:rStyle w:val="CommandlineChar"/>
        </w:rPr>
        <w:t>:</w:t>
      </w:r>
      <w:r>
        <w:t xml:space="preserve"> ở giữa, ta được định dạng </w:t>
      </w:r>
      <w:r w:rsidR="004B5B9D">
        <w:t>giờ</w:t>
      </w:r>
      <w:r>
        <w:t xml:space="preserve"> gửi về client như sau: </w:t>
      </w:r>
      <w:r w:rsidR="005B1B13">
        <w:rPr>
          <w:rStyle w:val="CommandlineChar"/>
        </w:rPr>
        <w:t>06:30:</w:t>
      </w:r>
      <w:r w:rsidR="00E23AEA">
        <w:rPr>
          <w:rStyle w:val="CommandlineChar"/>
        </w:rPr>
        <w:t>45</w:t>
      </w:r>
      <w:r>
        <w:t>.</w:t>
      </w:r>
    </w:p>
    <w:p w14:paraId="233D7F08" w14:textId="01941D95" w:rsidR="006B62A7" w:rsidRPr="0053250D" w:rsidRDefault="006B62A7" w:rsidP="00095E80">
      <w:pPr>
        <w:pStyle w:val="ListParagraph"/>
        <w:numPr>
          <w:ilvl w:val="0"/>
          <w:numId w:val="32"/>
        </w:numPr>
        <w:ind w:left="1260"/>
        <w:rPr>
          <w:lang w:val="fr-FR"/>
        </w:rPr>
      </w:pPr>
      <w:r w:rsidRPr="0053250D">
        <w:rPr>
          <w:lang w:val="fr-FR"/>
        </w:rPr>
        <w:t>Đoạn code minh hoạ</w:t>
      </w:r>
      <w:r w:rsidR="009F4C13" w:rsidRPr="0053250D">
        <w:rPr>
          <w:lang w:val="fr-FR"/>
        </w:rPr>
        <w:t xml:space="preserve"> trên server (Node.js)</w:t>
      </w:r>
      <w:r w:rsidRPr="0053250D">
        <w:rPr>
          <w:lang w:val="fr-FR"/>
        </w:rPr>
        <w:t>:</w:t>
      </w:r>
    </w:p>
    <w:p w14:paraId="093F2123" w14:textId="1EFA73F0" w:rsidR="006B62A7" w:rsidRPr="009D013A" w:rsidRDefault="006B62A7" w:rsidP="006B62A7">
      <w:pPr>
        <w:pStyle w:val="Commandline"/>
        <w:keepNext/>
        <w:keepLines/>
        <w:ind w:left="1260" w:right="862"/>
        <w:rPr>
          <w:color w:val="000000"/>
        </w:rPr>
      </w:pPr>
      <w:r w:rsidRPr="009D013A">
        <w:rPr>
          <w:color w:val="000000"/>
        </w:rPr>
        <w:t>${</w:t>
      </w:r>
      <w:r w:rsidRPr="009D013A">
        <w:rPr>
          <w:b/>
          <w:bCs/>
          <w:i/>
          <w:iCs/>
          <w:color w:val="660E7A"/>
        </w:rPr>
        <w:t>String</w:t>
      </w:r>
      <w:r w:rsidRPr="009D013A">
        <w:rPr>
          <w:color w:val="000000"/>
        </w:rPr>
        <w:t>(</w:t>
      </w:r>
      <w:r w:rsidRPr="009D013A">
        <w:rPr>
          <w:b/>
          <w:bCs/>
          <w:color w:val="008000"/>
        </w:rPr>
        <w:t xml:space="preserve">"0" </w:t>
      </w:r>
      <w:r w:rsidRPr="009D013A">
        <w:rPr>
          <w:color w:val="000000"/>
        </w:rPr>
        <w:t xml:space="preserve">+ </w:t>
      </w:r>
      <w:r w:rsidR="001E3F43">
        <w:rPr>
          <w:color w:val="458383"/>
        </w:rPr>
        <w:t>t</w:t>
      </w:r>
      <w:r w:rsidRPr="009D013A">
        <w:rPr>
          <w:color w:val="458383"/>
        </w:rPr>
        <w:t>ime</w:t>
      </w:r>
      <w:r w:rsidRPr="009D013A">
        <w:rPr>
          <w:color w:val="000000"/>
        </w:rPr>
        <w:t>.</w:t>
      </w:r>
      <w:r w:rsidRPr="009D013A">
        <w:t>getUTCHours</w:t>
      </w:r>
      <w:r w:rsidRPr="009D013A">
        <w:rPr>
          <w:color w:val="000000"/>
        </w:rPr>
        <w:t>()).</w:t>
      </w:r>
      <w:r w:rsidRPr="009D013A">
        <w:t>slice</w:t>
      </w:r>
      <w:r w:rsidRPr="009D013A">
        <w:rPr>
          <w:color w:val="000000"/>
        </w:rPr>
        <w:t>(-</w:t>
      </w:r>
      <w:r w:rsidRPr="009D013A">
        <w:rPr>
          <w:color w:val="0000FF"/>
        </w:rPr>
        <w:t>2</w:t>
      </w:r>
      <w:r w:rsidRPr="009D013A">
        <w:rPr>
          <w:color w:val="000000"/>
        </w:rPr>
        <w:t>)}</w:t>
      </w:r>
      <w:r w:rsidRPr="009D013A">
        <w:rPr>
          <w:b/>
          <w:bCs/>
          <w:color w:val="008000"/>
        </w:rPr>
        <w:t>:</w:t>
      </w:r>
      <w:r w:rsidRPr="009D013A">
        <w:rPr>
          <w:b/>
          <w:bCs/>
          <w:color w:val="000080"/>
        </w:rPr>
        <w:br/>
      </w:r>
      <w:r w:rsidRPr="009D013A">
        <w:rPr>
          <w:color w:val="000000"/>
        </w:rPr>
        <w:t>${</w:t>
      </w:r>
      <w:r w:rsidRPr="009D013A">
        <w:rPr>
          <w:b/>
          <w:bCs/>
          <w:i/>
          <w:iCs/>
          <w:color w:val="660E7A"/>
        </w:rPr>
        <w:t>String</w:t>
      </w:r>
      <w:r w:rsidRPr="009D013A">
        <w:rPr>
          <w:color w:val="000000"/>
        </w:rPr>
        <w:t>(</w:t>
      </w:r>
      <w:r w:rsidRPr="009D013A">
        <w:rPr>
          <w:b/>
          <w:bCs/>
          <w:color w:val="008000"/>
        </w:rPr>
        <w:t xml:space="preserve">"0" </w:t>
      </w:r>
      <w:r w:rsidRPr="009D013A">
        <w:rPr>
          <w:color w:val="000000"/>
        </w:rPr>
        <w:t>+ (</w:t>
      </w:r>
      <w:r w:rsidR="001E3F43">
        <w:rPr>
          <w:color w:val="458383"/>
        </w:rPr>
        <w:t>t</w:t>
      </w:r>
      <w:r w:rsidRPr="009D013A">
        <w:rPr>
          <w:color w:val="458383"/>
        </w:rPr>
        <w:t>ime</w:t>
      </w:r>
      <w:r w:rsidRPr="009D013A">
        <w:rPr>
          <w:color w:val="000000"/>
        </w:rPr>
        <w:t>.</w:t>
      </w:r>
      <w:r w:rsidRPr="009D013A">
        <w:t>getUTCMinutes</w:t>
      </w:r>
      <w:r w:rsidRPr="009D013A">
        <w:rPr>
          <w:color w:val="000000"/>
        </w:rPr>
        <w:t>())).</w:t>
      </w:r>
      <w:r w:rsidRPr="009D013A">
        <w:t>slice</w:t>
      </w:r>
      <w:r w:rsidRPr="009D013A">
        <w:rPr>
          <w:color w:val="000000"/>
        </w:rPr>
        <w:t>(-</w:t>
      </w:r>
      <w:r w:rsidRPr="009D013A">
        <w:rPr>
          <w:color w:val="0000FF"/>
        </w:rPr>
        <w:t>2</w:t>
      </w:r>
      <w:r w:rsidRPr="009D013A">
        <w:rPr>
          <w:color w:val="000000"/>
        </w:rPr>
        <w:t>)}</w:t>
      </w:r>
      <w:r w:rsidRPr="009D013A">
        <w:rPr>
          <w:b/>
          <w:bCs/>
          <w:color w:val="008000"/>
        </w:rPr>
        <w:t>:</w:t>
      </w:r>
      <w:r w:rsidRPr="009D013A">
        <w:rPr>
          <w:b/>
          <w:bCs/>
          <w:color w:val="000080"/>
        </w:rPr>
        <w:br/>
      </w:r>
      <w:r w:rsidRPr="009D013A">
        <w:rPr>
          <w:color w:val="000000"/>
        </w:rPr>
        <w:t>${</w:t>
      </w:r>
      <w:r w:rsidRPr="009D013A">
        <w:rPr>
          <w:b/>
          <w:bCs/>
          <w:i/>
          <w:iCs/>
          <w:color w:val="660E7A"/>
        </w:rPr>
        <w:t>String</w:t>
      </w:r>
      <w:r w:rsidRPr="009D013A">
        <w:rPr>
          <w:color w:val="000000"/>
        </w:rPr>
        <w:t>(</w:t>
      </w:r>
      <w:r w:rsidRPr="009D013A">
        <w:rPr>
          <w:b/>
          <w:bCs/>
          <w:color w:val="008000"/>
        </w:rPr>
        <w:t xml:space="preserve">"0" </w:t>
      </w:r>
      <w:r w:rsidRPr="009D013A">
        <w:rPr>
          <w:color w:val="000000"/>
        </w:rPr>
        <w:t>+ (</w:t>
      </w:r>
      <w:r w:rsidR="001E3F43">
        <w:rPr>
          <w:color w:val="458383"/>
        </w:rPr>
        <w:t>t</w:t>
      </w:r>
      <w:r w:rsidRPr="009D013A">
        <w:rPr>
          <w:color w:val="458383"/>
        </w:rPr>
        <w:t>ime</w:t>
      </w:r>
      <w:r w:rsidRPr="009D013A">
        <w:rPr>
          <w:color w:val="000000"/>
        </w:rPr>
        <w:t>.</w:t>
      </w:r>
      <w:r w:rsidRPr="009D013A">
        <w:t>getUTCSeconds</w:t>
      </w:r>
      <w:r w:rsidRPr="009D013A">
        <w:rPr>
          <w:color w:val="000000"/>
        </w:rPr>
        <w:t>())).</w:t>
      </w:r>
      <w:r w:rsidRPr="009D013A">
        <w:t>slice</w:t>
      </w:r>
      <w:r w:rsidRPr="009D013A">
        <w:rPr>
          <w:color w:val="000000"/>
        </w:rPr>
        <w:t>(-</w:t>
      </w:r>
      <w:r w:rsidRPr="009D013A">
        <w:rPr>
          <w:color w:val="0000FF"/>
        </w:rPr>
        <w:t>2</w:t>
      </w:r>
      <w:r w:rsidRPr="009D013A">
        <w:rPr>
          <w:color w:val="000000"/>
        </w:rPr>
        <w:t>)}</w:t>
      </w:r>
    </w:p>
    <w:p w14:paraId="78063920" w14:textId="77777777" w:rsidR="00C04E1D" w:rsidRPr="00187E16" w:rsidRDefault="00C04E1D" w:rsidP="00E94273">
      <w:pPr>
        <w:pStyle w:val="ListParagraph"/>
        <w:ind w:left="1440"/>
      </w:pPr>
    </w:p>
    <w:p w14:paraId="43CDEAB4" w14:textId="7F32E95E" w:rsidR="00974D56" w:rsidRDefault="005F25E1" w:rsidP="00095E80">
      <w:pPr>
        <w:pStyle w:val="Heading3"/>
        <w:numPr>
          <w:ilvl w:val="2"/>
          <w:numId w:val="20"/>
        </w:numPr>
        <w:spacing w:after="240"/>
        <w:ind w:left="900" w:hanging="900"/>
      </w:pPr>
      <w:bookmarkStart w:id="93" w:name="_Toc9538798"/>
      <w:r>
        <w:t xml:space="preserve">Thuật toán </w:t>
      </w:r>
      <w:r w:rsidR="009A60A4">
        <w:t xml:space="preserve">mã hoá </w:t>
      </w:r>
      <w:r>
        <w:t>mật khẩu</w:t>
      </w:r>
      <w:r w:rsidR="009A60A4">
        <w:t xml:space="preserve"> trên client</w:t>
      </w:r>
      <w:bookmarkEnd w:id="93"/>
    </w:p>
    <w:p w14:paraId="68734F57" w14:textId="59F4E12F" w:rsidR="009636E3" w:rsidRDefault="009636E3" w:rsidP="00095E80">
      <w:pPr>
        <w:pStyle w:val="ListParagraph"/>
        <w:numPr>
          <w:ilvl w:val="0"/>
          <w:numId w:val="29"/>
        </w:numPr>
        <w:spacing w:before="60" w:after="0" w:line="288" w:lineRule="auto"/>
        <w:ind w:left="900" w:hanging="333"/>
      </w:pPr>
      <w:r>
        <w:t>Sử dụng giải thuật băm SHA256.</w:t>
      </w:r>
    </w:p>
    <w:p w14:paraId="226FACA1" w14:textId="5EF220E5" w:rsidR="009636E3" w:rsidRDefault="009636E3" w:rsidP="00095E80">
      <w:pPr>
        <w:pStyle w:val="ListParagraph"/>
        <w:numPr>
          <w:ilvl w:val="0"/>
          <w:numId w:val="29"/>
        </w:numPr>
        <w:spacing w:before="60" w:after="0" w:line="288" w:lineRule="auto"/>
        <w:ind w:left="900" w:hanging="333"/>
      </w:pPr>
      <w:r>
        <w:t xml:space="preserve">Băm kết hợp với tên đăng nhập và 1 private key là </w:t>
      </w:r>
      <w:r w:rsidRPr="00E94273">
        <w:rPr>
          <w:rStyle w:val="CommandlineChar"/>
        </w:rPr>
        <w:t>BKODv1Habvietio</w:t>
      </w:r>
      <w:r w:rsidRPr="00E94273">
        <w:t>.</w:t>
      </w:r>
    </w:p>
    <w:p w14:paraId="39E9BBE1" w14:textId="14B1FC27" w:rsidR="00FC0494" w:rsidRPr="0053250D" w:rsidRDefault="00FC0494" w:rsidP="00095E80">
      <w:pPr>
        <w:pStyle w:val="ListParagraph"/>
        <w:numPr>
          <w:ilvl w:val="0"/>
          <w:numId w:val="29"/>
        </w:numPr>
        <w:spacing w:before="60" w:after="0" w:line="288" w:lineRule="auto"/>
        <w:ind w:left="900" w:hanging="333"/>
        <w:rPr>
          <w:lang w:val="fr-FR"/>
        </w:rPr>
      </w:pPr>
      <w:r w:rsidRPr="0053250D">
        <w:rPr>
          <w:lang w:val="fr-FR"/>
        </w:rPr>
        <w:t xml:space="preserve">Đoạn code minh hoạ trên </w:t>
      </w:r>
      <w:r w:rsidR="00554629" w:rsidRPr="0053250D">
        <w:rPr>
          <w:lang w:val="fr-FR"/>
        </w:rPr>
        <w:t xml:space="preserve">client </w:t>
      </w:r>
      <w:r w:rsidRPr="0053250D">
        <w:rPr>
          <w:lang w:val="fr-FR"/>
        </w:rPr>
        <w:t>(</w:t>
      </w:r>
      <w:r w:rsidR="00554629" w:rsidRPr="0053250D">
        <w:rPr>
          <w:lang w:val="fr-FR"/>
        </w:rPr>
        <w:t>Android Studio</w:t>
      </w:r>
      <w:r w:rsidRPr="0053250D">
        <w:rPr>
          <w:lang w:val="fr-FR"/>
        </w:rPr>
        <w:t>):</w:t>
      </w:r>
    </w:p>
    <w:p w14:paraId="34212D64" w14:textId="631D1F57" w:rsidR="005F25E1" w:rsidRPr="00B43862" w:rsidRDefault="00FC0494" w:rsidP="00E94273">
      <w:pPr>
        <w:pStyle w:val="Commandline"/>
        <w:ind w:left="900" w:right="1492"/>
      </w:pPr>
      <w:r w:rsidRPr="00E94273">
        <w:t>sha256(password + username + “BKODv1Habvietio”);</w:t>
      </w:r>
    </w:p>
    <w:p w14:paraId="14C1F967" w14:textId="77777777" w:rsidR="00C5042C" w:rsidRPr="0048085B" w:rsidRDefault="00C5042C" w:rsidP="00C5042C"/>
    <w:p w14:paraId="708998DD" w14:textId="77777777" w:rsidR="00C5042C" w:rsidRPr="00D030ED" w:rsidRDefault="00C5042C" w:rsidP="00C5042C">
      <w:pPr>
        <w:pStyle w:val="Heading2"/>
        <w:numPr>
          <w:ilvl w:val="1"/>
          <w:numId w:val="20"/>
        </w:numPr>
        <w:rPr>
          <w:i/>
          <w:color w:val="FF0000"/>
        </w:rPr>
      </w:pPr>
      <w:bookmarkStart w:id="94" w:name="_Ref8637997"/>
      <w:bookmarkStart w:id="95" w:name="_Ref8638015"/>
      <w:bookmarkStart w:id="96" w:name="_Toc9538799"/>
      <w:r>
        <w:lastRenderedPageBreak/>
        <w:t>Thiết kế cơ sở dữ liệu</w:t>
      </w:r>
      <w:bookmarkEnd w:id="94"/>
      <w:bookmarkEnd w:id="95"/>
      <w:bookmarkEnd w:id="96"/>
    </w:p>
    <w:bookmarkStart w:id="97" w:name="_MON_1618865374"/>
    <w:bookmarkEnd w:id="97"/>
    <w:p w14:paraId="69BA5C2E" w14:textId="2959C8BC" w:rsidR="00C5042C" w:rsidRDefault="00457D1F">
      <w:pPr>
        <w:ind w:left="-1620"/>
        <w:rPr>
          <w:i/>
          <w:color w:val="FF0000"/>
        </w:rPr>
      </w:pPr>
      <w:r>
        <w:object w:dxaOrig="11471" w:dyaOrig="8553" w14:anchorId="7DA7C509">
          <v:shape id="_x0000_i1029" type="#_x0000_t75" style="width:573.8pt;height:427.55pt" o:ole="">
            <v:imagedata r:id="rId25" o:title=""/>
          </v:shape>
          <o:OLEObject Type="Embed" ProgID="Word.Document.12" ShapeID="_x0000_i1029" DrawAspect="Content" ObjectID="_1620155676" r:id="rId26">
            <o:FieldCodes>\s</o:FieldCodes>
          </o:OLEObject>
        </w:object>
      </w:r>
    </w:p>
    <w:p w14:paraId="2D6F4154" w14:textId="59F087C6" w:rsidR="00C5042C" w:rsidRDefault="00C5042C" w:rsidP="00C5042C">
      <w:pPr>
        <w:pStyle w:val="Caption"/>
      </w:pPr>
      <w:bookmarkStart w:id="98" w:name="_Toc9418399"/>
      <w:r>
        <w:t xml:space="preserve">Hình </w:t>
      </w:r>
      <w:fldSimple w:instr=" SEQ Hình \* ARABIC ">
        <w:r w:rsidR="0052687B">
          <w:rPr>
            <w:noProof/>
          </w:rPr>
          <w:t>5</w:t>
        </w:r>
      </w:fldSimple>
      <w:r w:rsidR="00F30683">
        <w:t>.</w:t>
      </w:r>
      <w:r>
        <w:t xml:space="preserve"> Sơ đồ quan hệ thực thể</w:t>
      </w:r>
      <w:bookmarkEnd w:id="98"/>
    </w:p>
    <w:p w14:paraId="202A0D95" w14:textId="77777777" w:rsidR="00C5042C" w:rsidRDefault="00C5042C" w:rsidP="00C5042C">
      <w:pPr>
        <w:jc w:val="left"/>
        <w:rPr>
          <w:i/>
          <w:color w:val="FF0000"/>
        </w:rPr>
      </w:pPr>
      <w:r>
        <w:rPr>
          <w:i/>
          <w:color w:val="FF0000"/>
        </w:rPr>
        <w:br w:type="page"/>
      </w:r>
    </w:p>
    <w:p w14:paraId="0857CD59" w14:textId="65A69D07" w:rsidR="00C5042C" w:rsidRPr="00095E80" w:rsidRDefault="00C5042C" w:rsidP="00095E80">
      <w:pPr>
        <w:pStyle w:val="ListParagraph"/>
        <w:numPr>
          <w:ilvl w:val="0"/>
          <w:numId w:val="29"/>
        </w:numPr>
        <w:spacing w:before="60" w:after="0" w:line="288" w:lineRule="auto"/>
        <w:ind w:left="900" w:hanging="333"/>
        <w:rPr>
          <w:i/>
          <w:color w:val="000000" w:themeColor="text1"/>
        </w:rPr>
      </w:pPr>
      <w:r w:rsidRPr="00095E80">
        <w:rPr>
          <w:i/>
          <w:color w:val="000000" w:themeColor="text1"/>
        </w:rPr>
        <w:lastRenderedPageBreak/>
        <w:t>Đặc tả các bảng dữ liệu có trong cơ sở dữ liệu:</w:t>
      </w:r>
    </w:p>
    <w:p w14:paraId="2B6D75FF" w14:textId="77777777" w:rsidR="00C5042C" w:rsidRPr="00D656D2" w:rsidRDefault="00C5042C" w:rsidP="00C5042C">
      <w:pPr>
        <w:jc w:val="left"/>
        <w:rPr>
          <w:color w:val="000000" w:themeColor="text1"/>
        </w:rPr>
      </w:pPr>
    </w:p>
    <w:tbl>
      <w:tblPr>
        <w:tblStyle w:val="GridTable1Light"/>
        <w:tblW w:w="9558" w:type="dxa"/>
        <w:tblLook w:val="04A0" w:firstRow="1" w:lastRow="0" w:firstColumn="1" w:lastColumn="0" w:noHBand="0" w:noVBand="1"/>
      </w:tblPr>
      <w:tblGrid>
        <w:gridCol w:w="2318"/>
        <w:gridCol w:w="2239"/>
        <w:gridCol w:w="5001"/>
      </w:tblGrid>
      <w:tr w:rsidR="00C5042C" w:rsidRPr="001F2BA4" w14:paraId="604D8698"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25" w:type="dxa"/>
            <w:hideMark/>
          </w:tcPr>
          <w:p w14:paraId="215486FD" w14:textId="77777777" w:rsidR="00C5042C" w:rsidRPr="001F2BA4" w:rsidRDefault="00C5042C" w:rsidP="00095E80">
            <w:pPr>
              <w:keepNext/>
              <w:keepLines/>
              <w:spacing w:line="276" w:lineRule="auto"/>
              <w:jc w:val="center"/>
            </w:pPr>
            <w:r w:rsidRPr="001F2BA4">
              <w:t>Tên trường</w:t>
            </w:r>
          </w:p>
        </w:tc>
        <w:tc>
          <w:tcPr>
            <w:tcW w:w="2181" w:type="dxa"/>
            <w:hideMark/>
          </w:tcPr>
          <w:p w14:paraId="42CB5919"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52" w:type="dxa"/>
            <w:hideMark/>
          </w:tcPr>
          <w:p w14:paraId="0E25EEF9"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6932312D"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hideMark/>
          </w:tcPr>
          <w:p w14:paraId="193161A5" w14:textId="77777777" w:rsidR="00C5042C" w:rsidRPr="00152B77" w:rsidRDefault="00C5042C" w:rsidP="00095E80">
            <w:pPr>
              <w:keepNext/>
              <w:keepLines/>
              <w:spacing w:line="276" w:lineRule="auto"/>
              <w:rPr>
                <w:u w:val="single"/>
              </w:rPr>
            </w:pPr>
            <w:r w:rsidRPr="00152B77">
              <w:rPr>
                <w:u w:val="single"/>
              </w:rPr>
              <w:t>UserId</w:t>
            </w:r>
          </w:p>
        </w:tc>
        <w:tc>
          <w:tcPr>
            <w:tcW w:w="2181" w:type="dxa"/>
            <w:hideMark/>
          </w:tcPr>
          <w:p w14:paraId="167BA40D"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52" w:type="dxa"/>
            <w:hideMark/>
          </w:tcPr>
          <w:p w14:paraId="2051478A"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ID người dùng</w:t>
            </w:r>
            <w:r>
              <w:t>, tăng dần và bắt buộc.</w:t>
            </w:r>
            <w:r w:rsidRPr="001F2BA4" w:rsidDel="00F275D0">
              <w:t xml:space="preserve"> </w:t>
            </w:r>
          </w:p>
        </w:tc>
      </w:tr>
      <w:tr w:rsidR="00C5042C" w:rsidRPr="001F2BA4" w14:paraId="4810CF91"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hideMark/>
          </w:tcPr>
          <w:p w14:paraId="45958674" w14:textId="77777777" w:rsidR="00C5042C" w:rsidRPr="001F2BA4" w:rsidRDefault="00C5042C" w:rsidP="00095E80">
            <w:pPr>
              <w:keepNext/>
              <w:keepLines/>
              <w:spacing w:line="276" w:lineRule="auto"/>
            </w:pPr>
            <w:r>
              <w:t>Username</w:t>
            </w:r>
          </w:p>
        </w:tc>
        <w:tc>
          <w:tcPr>
            <w:tcW w:w="2181" w:type="dxa"/>
            <w:hideMark/>
          </w:tcPr>
          <w:p w14:paraId="1453FAB1"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VARCHAR(4</w:t>
            </w:r>
            <w:r>
              <w:t>0</w:t>
            </w:r>
            <w:r w:rsidRPr="001F2BA4">
              <w:t>)</w:t>
            </w:r>
          </w:p>
        </w:tc>
        <w:tc>
          <w:tcPr>
            <w:tcW w:w="5052" w:type="dxa"/>
            <w:hideMark/>
          </w:tcPr>
          <w:p w14:paraId="74C51703"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Tên </w:t>
            </w:r>
            <w:r>
              <w:t>đăng nhập, duy nhất và bắt buộc.</w:t>
            </w:r>
          </w:p>
        </w:tc>
      </w:tr>
      <w:tr w:rsidR="00C5042C" w:rsidRPr="001F2BA4" w14:paraId="209B3434"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tcPr>
          <w:p w14:paraId="47F7C2B8" w14:textId="77777777" w:rsidR="00C5042C" w:rsidRPr="001F2BA4" w:rsidRDefault="00C5042C" w:rsidP="00095E80">
            <w:pPr>
              <w:keepNext/>
              <w:keepLines/>
              <w:spacing w:line="276" w:lineRule="auto"/>
            </w:pPr>
            <w:r>
              <w:t>Password</w:t>
            </w:r>
          </w:p>
        </w:tc>
        <w:tc>
          <w:tcPr>
            <w:tcW w:w="2181" w:type="dxa"/>
          </w:tcPr>
          <w:p w14:paraId="06F5ECE8"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VARCHAR(</w:t>
            </w:r>
            <w:r>
              <w:t>40</w:t>
            </w:r>
            <w:r w:rsidRPr="001F2BA4">
              <w:t>)</w:t>
            </w:r>
          </w:p>
        </w:tc>
        <w:tc>
          <w:tcPr>
            <w:tcW w:w="5052" w:type="dxa"/>
          </w:tcPr>
          <w:p w14:paraId="238E2E84"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Mật khẩu đăng nhập, bắt buộc. Mặc định là 1234.</w:t>
            </w:r>
          </w:p>
        </w:tc>
      </w:tr>
      <w:tr w:rsidR="00C5042C" w:rsidRPr="001F2BA4" w14:paraId="59EFCBF8"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tcPr>
          <w:p w14:paraId="7D2E75D8" w14:textId="77777777" w:rsidR="00C5042C" w:rsidRPr="001F2BA4" w:rsidDel="00F12BD0" w:rsidRDefault="00C5042C" w:rsidP="00095E80">
            <w:pPr>
              <w:keepNext/>
              <w:keepLines/>
              <w:spacing w:line="276" w:lineRule="auto"/>
            </w:pPr>
            <w:r>
              <w:t>Fullname</w:t>
            </w:r>
          </w:p>
        </w:tc>
        <w:tc>
          <w:tcPr>
            <w:tcW w:w="2181" w:type="dxa"/>
          </w:tcPr>
          <w:p w14:paraId="7A6BE031"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w:t>
            </w:r>
            <w:r w:rsidRPr="001F2BA4">
              <w:t>VARCHAR(</w:t>
            </w:r>
            <w:r>
              <w:t>50</w:t>
            </w:r>
            <w:r w:rsidRPr="001F2BA4">
              <w:t>)</w:t>
            </w:r>
          </w:p>
        </w:tc>
        <w:tc>
          <w:tcPr>
            <w:tcW w:w="5052" w:type="dxa"/>
          </w:tcPr>
          <w:p w14:paraId="1784BA67"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Họ tên đầy đủ, bắt buộc. Mặc định là Lê Mạnh Hùng.</w:t>
            </w:r>
          </w:p>
        </w:tc>
      </w:tr>
      <w:tr w:rsidR="00C5042C" w:rsidRPr="001F2BA4" w14:paraId="7F723E4D"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tcPr>
          <w:p w14:paraId="5F70DF07" w14:textId="77777777" w:rsidR="00C5042C" w:rsidRPr="001F2BA4" w:rsidDel="00F12BD0" w:rsidRDefault="00C5042C" w:rsidP="00095E80">
            <w:pPr>
              <w:keepNext/>
              <w:keepLines/>
              <w:spacing w:line="276" w:lineRule="auto"/>
            </w:pPr>
            <w:r>
              <w:t>Birthday</w:t>
            </w:r>
          </w:p>
        </w:tc>
        <w:tc>
          <w:tcPr>
            <w:tcW w:w="2181" w:type="dxa"/>
          </w:tcPr>
          <w:p w14:paraId="08290C01"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DATE</w:t>
            </w:r>
          </w:p>
        </w:tc>
        <w:tc>
          <w:tcPr>
            <w:tcW w:w="5052" w:type="dxa"/>
          </w:tcPr>
          <w:p w14:paraId="29BE2A87"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Ngày sinh, bắt buộc. Mặc định là 14/06/2002.</w:t>
            </w:r>
          </w:p>
        </w:tc>
      </w:tr>
      <w:tr w:rsidR="00C5042C" w:rsidRPr="001F2BA4" w14:paraId="095B0DF6"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tcPr>
          <w:p w14:paraId="5CCD1831" w14:textId="77777777" w:rsidR="00C5042C" w:rsidRPr="001F2BA4" w:rsidDel="00F12BD0" w:rsidRDefault="00C5042C" w:rsidP="00095E80">
            <w:pPr>
              <w:keepNext/>
              <w:keepLines/>
              <w:spacing w:line="276" w:lineRule="auto"/>
            </w:pPr>
            <w:r>
              <w:t>Gender</w:t>
            </w:r>
          </w:p>
        </w:tc>
        <w:tc>
          <w:tcPr>
            <w:tcW w:w="2181" w:type="dxa"/>
          </w:tcPr>
          <w:p w14:paraId="4325F255"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463F8B">
              <w:t>TINYIN</w:t>
            </w:r>
            <w:r>
              <w:t>T</w:t>
            </w:r>
          </w:p>
        </w:tc>
        <w:tc>
          <w:tcPr>
            <w:tcW w:w="5052" w:type="dxa"/>
          </w:tcPr>
          <w:p w14:paraId="21CE7B40"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Giới tính (0 là không tiết lộ, 1 là nam, 2 là nữ, 3 giới tính thứ 3), bắt buộc. Mặc định là 1.</w:t>
            </w:r>
          </w:p>
        </w:tc>
      </w:tr>
      <w:tr w:rsidR="00C5042C" w:rsidRPr="001F2BA4" w14:paraId="5FF72B2D"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tcPr>
          <w:p w14:paraId="05334354" w14:textId="77777777" w:rsidR="00C5042C" w:rsidRPr="001F2BA4" w:rsidDel="00F12BD0" w:rsidRDefault="00C5042C" w:rsidP="00095E80">
            <w:pPr>
              <w:keepNext/>
              <w:keepLines/>
              <w:spacing w:line="276" w:lineRule="auto"/>
            </w:pPr>
            <w:r>
              <w:t>School</w:t>
            </w:r>
          </w:p>
        </w:tc>
        <w:tc>
          <w:tcPr>
            <w:tcW w:w="2181" w:type="dxa"/>
          </w:tcPr>
          <w:p w14:paraId="1AAAA065"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w:t>
            </w:r>
            <w:r w:rsidRPr="001F2BA4">
              <w:t>VARCHAR(</w:t>
            </w:r>
            <w:r>
              <w:t>100</w:t>
            </w:r>
            <w:r w:rsidRPr="001F2BA4">
              <w:t>)</w:t>
            </w:r>
          </w:p>
        </w:tc>
        <w:tc>
          <w:tcPr>
            <w:tcW w:w="5052" w:type="dxa"/>
          </w:tcPr>
          <w:p w14:paraId="1ED802FB"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 xml:space="preserve">Tên trường người dùng đang theo học. </w:t>
            </w:r>
          </w:p>
        </w:tc>
      </w:tr>
      <w:tr w:rsidR="00C5042C" w:rsidRPr="001F2BA4" w14:paraId="1C9B1FD1"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tcPr>
          <w:p w14:paraId="28404EF1" w14:textId="77777777" w:rsidR="00C5042C" w:rsidRPr="001F2BA4" w:rsidDel="00F12BD0" w:rsidRDefault="00C5042C" w:rsidP="00095E80">
            <w:pPr>
              <w:keepNext/>
              <w:keepLines/>
              <w:spacing w:line="276" w:lineRule="auto"/>
            </w:pPr>
            <w:r>
              <w:t>Class</w:t>
            </w:r>
          </w:p>
        </w:tc>
        <w:tc>
          <w:tcPr>
            <w:tcW w:w="2181" w:type="dxa"/>
          </w:tcPr>
          <w:p w14:paraId="4621351D"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w:t>
            </w:r>
            <w:r w:rsidRPr="001F2BA4">
              <w:t>VARCHAR(</w:t>
            </w:r>
            <w:r>
              <w:t>10</w:t>
            </w:r>
            <w:r w:rsidRPr="001F2BA4">
              <w:t>)</w:t>
            </w:r>
          </w:p>
        </w:tc>
        <w:tc>
          <w:tcPr>
            <w:tcW w:w="5052" w:type="dxa"/>
          </w:tcPr>
          <w:p w14:paraId="02FF70E8"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Tên lớp người dùng đang theo học.</w:t>
            </w:r>
          </w:p>
        </w:tc>
      </w:tr>
      <w:tr w:rsidR="00C5042C" w:rsidRPr="001F2BA4" w14:paraId="7116A166"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tcPr>
          <w:p w14:paraId="06205CDD" w14:textId="77777777" w:rsidR="00C5042C" w:rsidRDefault="00C5042C" w:rsidP="00095E80">
            <w:pPr>
              <w:keepNext/>
              <w:keepLines/>
              <w:spacing w:line="276" w:lineRule="auto"/>
            </w:pPr>
            <w:r>
              <w:t>PhoneNumber</w:t>
            </w:r>
          </w:p>
        </w:tc>
        <w:tc>
          <w:tcPr>
            <w:tcW w:w="2181" w:type="dxa"/>
          </w:tcPr>
          <w:p w14:paraId="22973CCA"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VARCHAR(15)</w:t>
            </w:r>
          </w:p>
        </w:tc>
        <w:tc>
          <w:tcPr>
            <w:tcW w:w="5052" w:type="dxa"/>
          </w:tcPr>
          <w:p w14:paraId="1F03D532"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426F0B">
              <w:t>Sđt của người người dùng.</w:t>
            </w:r>
          </w:p>
        </w:tc>
      </w:tr>
      <w:tr w:rsidR="00C5042C" w:rsidRPr="001F2BA4" w14:paraId="174E282D"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tcPr>
          <w:p w14:paraId="0C3AB5C7" w14:textId="77777777" w:rsidR="00C5042C" w:rsidRDefault="00C5042C" w:rsidP="00095E80">
            <w:pPr>
              <w:keepNext/>
              <w:keepLines/>
              <w:spacing w:line="276" w:lineRule="auto"/>
            </w:pPr>
            <w:r>
              <w:t>IsCounselor</w:t>
            </w:r>
          </w:p>
        </w:tc>
        <w:tc>
          <w:tcPr>
            <w:tcW w:w="2181" w:type="dxa"/>
          </w:tcPr>
          <w:p w14:paraId="435C402D"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BIT</w:t>
            </w:r>
          </w:p>
        </w:tc>
        <w:tc>
          <w:tcPr>
            <w:tcW w:w="5052" w:type="dxa"/>
          </w:tcPr>
          <w:p w14:paraId="4516D09E"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Đánh dấu có phải là tư vấn viên không (0 là không phải, 1 là tư vấn viên, mặc định là 0).</w:t>
            </w:r>
          </w:p>
        </w:tc>
      </w:tr>
      <w:tr w:rsidR="00C5042C" w:rsidRPr="001F2BA4" w14:paraId="2A8CF3E5"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25" w:type="dxa"/>
          </w:tcPr>
          <w:p w14:paraId="2C67F39B" w14:textId="77777777" w:rsidR="00C5042C" w:rsidRDefault="00C5042C" w:rsidP="00095E80">
            <w:pPr>
              <w:keepNext/>
              <w:keepLines/>
              <w:spacing w:line="276" w:lineRule="auto"/>
            </w:pPr>
            <w:r>
              <w:t>State</w:t>
            </w:r>
          </w:p>
        </w:tc>
        <w:tc>
          <w:tcPr>
            <w:tcW w:w="2181" w:type="dxa"/>
          </w:tcPr>
          <w:p w14:paraId="2AF9500F"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TINYINT</w:t>
            </w:r>
          </w:p>
        </w:tc>
        <w:tc>
          <w:tcPr>
            <w:tcW w:w="5052" w:type="dxa"/>
          </w:tcPr>
          <w:p w14:paraId="3981259E"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53250D">
              <w:rPr>
                <w:lang w:val="fr-FR"/>
              </w:rPr>
              <w:t xml:space="preserve">Trạng thái (0 là offline, 1 là online, 2 là busy, 3 là hidden), bắt buộc. </w:t>
            </w:r>
            <w:r>
              <w:t>Mặc định là 0.</w:t>
            </w:r>
          </w:p>
        </w:tc>
      </w:tr>
    </w:tbl>
    <w:p w14:paraId="7C755554" w14:textId="3C71D1AB" w:rsidR="00C5042C" w:rsidRDefault="00C5042C" w:rsidP="00095E80">
      <w:pPr>
        <w:pStyle w:val="Caption"/>
      </w:pPr>
      <w:bookmarkStart w:id="99" w:name="_Toc9523209"/>
      <w:r>
        <w:t xml:space="preserve">Bảng </w:t>
      </w:r>
      <w:fldSimple w:instr=" SEQ Bảng \* ARABIC ">
        <w:r w:rsidR="0052687B">
          <w:rPr>
            <w:noProof/>
          </w:rPr>
          <w:t>1</w:t>
        </w:r>
      </w:fldSimple>
      <w:r>
        <w:t>. Bảng User – Danh sách tài khoản</w:t>
      </w:r>
      <w:bookmarkEnd w:id="99"/>
    </w:p>
    <w:p w14:paraId="3C57801C" w14:textId="77777777" w:rsidR="00C5042C" w:rsidRPr="00D030ED"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11929D86"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03DA911C" w14:textId="77777777" w:rsidR="00C5042C" w:rsidRPr="001F2BA4" w:rsidRDefault="00C5042C" w:rsidP="00095E80">
            <w:pPr>
              <w:keepNext/>
              <w:keepLines/>
              <w:spacing w:line="276" w:lineRule="auto"/>
              <w:jc w:val="center"/>
            </w:pPr>
            <w:r w:rsidRPr="001F2BA4">
              <w:t>Tên trường</w:t>
            </w:r>
          </w:p>
        </w:tc>
        <w:tc>
          <w:tcPr>
            <w:tcW w:w="2239" w:type="dxa"/>
            <w:hideMark/>
          </w:tcPr>
          <w:p w14:paraId="72FD97F7"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05BBD2CC"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0F5D5CCC"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40B1E71C" w14:textId="77777777" w:rsidR="00C5042C" w:rsidRPr="00CB3363" w:rsidRDefault="00C5042C" w:rsidP="00095E80">
            <w:pPr>
              <w:keepNext/>
              <w:keepLines/>
              <w:spacing w:line="276" w:lineRule="auto"/>
              <w:rPr>
                <w:u w:val="single"/>
              </w:rPr>
            </w:pPr>
            <w:r>
              <w:rPr>
                <w:u w:val="single"/>
              </w:rPr>
              <w:t>TourId</w:t>
            </w:r>
          </w:p>
        </w:tc>
        <w:tc>
          <w:tcPr>
            <w:tcW w:w="2239" w:type="dxa"/>
            <w:hideMark/>
          </w:tcPr>
          <w:p w14:paraId="03FBF751"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744B7F3E"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của tour, tăng dần và</w:t>
            </w:r>
            <w:r w:rsidRPr="001F2BA4">
              <w:t xml:space="preserve"> </w:t>
            </w:r>
            <w:r>
              <w:t>bắt buộc.</w:t>
            </w:r>
          </w:p>
        </w:tc>
      </w:tr>
      <w:tr w:rsidR="00C5042C" w:rsidRPr="0053250D" w14:paraId="704EE85B"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0BBDA78C" w14:textId="77777777" w:rsidR="00C5042C" w:rsidRPr="00152B77" w:rsidRDefault="00C5042C" w:rsidP="00095E80">
            <w:pPr>
              <w:keepNext/>
              <w:keepLines/>
              <w:spacing w:line="276" w:lineRule="auto"/>
            </w:pPr>
            <w:r>
              <w:t>Name</w:t>
            </w:r>
          </w:p>
        </w:tc>
        <w:tc>
          <w:tcPr>
            <w:tcW w:w="2239" w:type="dxa"/>
            <w:hideMark/>
          </w:tcPr>
          <w:p w14:paraId="05D16A7F"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w:t>
            </w:r>
            <w:r w:rsidRPr="001F2BA4">
              <w:t>VARCHAR(</w:t>
            </w:r>
            <w:r>
              <w:t>100</w:t>
            </w:r>
            <w:r w:rsidRPr="001F2BA4">
              <w:t>)</w:t>
            </w:r>
          </w:p>
        </w:tc>
        <w:tc>
          <w:tcPr>
            <w:tcW w:w="5005" w:type="dxa"/>
            <w:hideMark/>
          </w:tcPr>
          <w:p w14:paraId="4DEF4C4C" w14:textId="77777777" w:rsidR="00C5042C" w:rsidRPr="0053250D"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53250D">
              <w:rPr>
                <w:lang w:val="fr-FR"/>
              </w:rPr>
              <w:t>Tên của tour, bắt buộc.</w:t>
            </w:r>
          </w:p>
        </w:tc>
      </w:tr>
      <w:tr w:rsidR="00C5042C" w:rsidRPr="001F2BA4" w14:paraId="4F5EEEE8"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1E34E8B7" w14:textId="77777777" w:rsidR="00C5042C" w:rsidRDefault="00C5042C" w:rsidP="00095E80">
            <w:pPr>
              <w:keepNext/>
              <w:keepLines/>
              <w:spacing w:line="276" w:lineRule="auto"/>
            </w:pPr>
            <w:r>
              <w:t>State</w:t>
            </w:r>
          </w:p>
        </w:tc>
        <w:tc>
          <w:tcPr>
            <w:tcW w:w="2239" w:type="dxa"/>
          </w:tcPr>
          <w:p w14:paraId="6ED07F7B"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TINYINT</w:t>
            </w:r>
          </w:p>
        </w:tc>
        <w:tc>
          <w:tcPr>
            <w:tcW w:w="5005" w:type="dxa"/>
          </w:tcPr>
          <w:p w14:paraId="4FB78B11"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Trạng thái hiển thị của tour (0 là ẩn, 1 hiển thị). Mặc định là 0.</w:t>
            </w:r>
          </w:p>
        </w:tc>
      </w:tr>
      <w:tr w:rsidR="00C5042C" w:rsidRPr="001F2BA4" w14:paraId="0860EFAD"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08000B0F" w14:textId="77777777" w:rsidR="00C5042C" w:rsidRDefault="00C5042C" w:rsidP="00095E80">
            <w:pPr>
              <w:keepNext/>
              <w:keepLines/>
              <w:spacing w:line="276" w:lineRule="auto"/>
            </w:pPr>
            <w:r>
              <w:t>ImageUrl</w:t>
            </w:r>
          </w:p>
        </w:tc>
        <w:tc>
          <w:tcPr>
            <w:tcW w:w="2239" w:type="dxa"/>
          </w:tcPr>
          <w:p w14:paraId="04B4EA96"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VARCHAR(300)</w:t>
            </w:r>
          </w:p>
        </w:tc>
        <w:tc>
          <w:tcPr>
            <w:tcW w:w="5005" w:type="dxa"/>
          </w:tcPr>
          <w:p w14:paraId="2B982F72"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B11FEA">
              <w:t>Đường dẫn ảnh minh hoạ tour.</w:t>
            </w:r>
          </w:p>
        </w:tc>
      </w:tr>
      <w:tr w:rsidR="00893387" w:rsidRPr="001F2BA4" w14:paraId="63C9272E"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411EB18B" w14:textId="77777777" w:rsidR="00893387" w:rsidRPr="00893387" w:rsidRDefault="00893387" w:rsidP="00095E80">
            <w:pPr>
              <w:keepNext/>
              <w:keepLines/>
              <w:spacing w:line="276" w:lineRule="auto"/>
            </w:pPr>
            <w:r w:rsidRPr="00893387">
              <w:t>Date</w:t>
            </w:r>
          </w:p>
        </w:tc>
        <w:tc>
          <w:tcPr>
            <w:tcW w:w="2239" w:type="dxa"/>
          </w:tcPr>
          <w:p w14:paraId="518E0513" w14:textId="77777777" w:rsidR="00893387" w:rsidRDefault="00893387"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D85F4C">
              <w:t>DATE</w:t>
            </w:r>
          </w:p>
        </w:tc>
        <w:tc>
          <w:tcPr>
            <w:tcW w:w="5005" w:type="dxa"/>
          </w:tcPr>
          <w:p w14:paraId="5065931A" w14:textId="77777777" w:rsidR="00893387" w:rsidRPr="001F2BA4" w:rsidRDefault="00893387"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Ngày hoạt động của chặng, bắt buộc. Mặc định là 01/06/2019.</w:t>
            </w:r>
          </w:p>
        </w:tc>
      </w:tr>
      <w:tr w:rsidR="00893387" w:rsidRPr="001F2BA4" w14:paraId="767CF378"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1B1E07BA" w14:textId="1519F980" w:rsidR="00893387" w:rsidRPr="00893387" w:rsidRDefault="00893387" w:rsidP="00095E80">
            <w:pPr>
              <w:keepNext/>
              <w:keepLines/>
              <w:spacing w:line="276" w:lineRule="auto"/>
            </w:pPr>
            <w:r>
              <w:t>MapImageUrl</w:t>
            </w:r>
          </w:p>
        </w:tc>
        <w:tc>
          <w:tcPr>
            <w:tcW w:w="2239" w:type="dxa"/>
          </w:tcPr>
          <w:p w14:paraId="6A1B2576" w14:textId="0FD41416" w:rsidR="00893387" w:rsidRPr="00D85F4C" w:rsidRDefault="00893387"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VARCHAR(300)</w:t>
            </w:r>
          </w:p>
        </w:tc>
        <w:tc>
          <w:tcPr>
            <w:tcW w:w="5005" w:type="dxa"/>
          </w:tcPr>
          <w:p w14:paraId="2E79173B" w14:textId="7A7DD0FB" w:rsidR="00893387" w:rsidRDefault="00893387"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B11FEA">
              <w:t>Đường dẫn ảnh</w:t>
            </w:r>
            <w:r w:rsidR="00895328">
              <w:t xml:space="preserve"> bản đồ</w:t>
            </w:r>
            <w:r w:rsidRPr="00B11FEA">
              <w:t xml:space="preserve"> tour.</w:t>
            </w:r>
          </w:p>
        </w:tc>
      </w:tr>
    </w:tbl>
    <w:p w14:paraId="09D7695D" w14:textId="1AA87BC9" w:rsidR="00C5042C" w:rsidRPr="0053250D" w:rsidRDefault="00C5042C" w:rsidP="00095E80">
      <w:pPr>
        <w:pStyle w:val="Caption"/>
        <w:rPr>
          <w:lang w:val="fr-FR"/>
        </w:rPr>
      </w:pPr>
      <w:bookmarkStart w:id="100" w:name="_Toc9523210"/>
      <w:r w:rsidRPr="0053250D">
        <w:rPr>
          <w:lang w:val="fr-FR"/>
        </w:rPr>
        <w:t xml:space="preserve">Bảng </w:t>
      </w:r>
      <w:r w:rsidR="00EF3C9C">
        <w:fldChar w:fldCharType="begin"/>
      </w:r>
      <w:r w:rsidR="00EF3C9C" w:rsidRPr="0053250D">
        <w:rPr>
          <w:lang w:val="fr-FR"/>
        </w:rPr>
        <w:instrText xml:space="preserve"> SEQ Bảng \* ARABIC </w:instrText>
      </w:r>
      <w:r w:rsidR="00EF3C9C">
        <w:fldChar w:fldCharType="separate"/>
      </w:r>
      <w:r w:rsidR="0052687B">
        <w:rPr>
          <w:noProof/>
          <w:lang w:val="fr-FR"/>
        </w:rPr>
        <w:t>2</w:t>
      </w:r>
      <w:r w:rsidR="00EF3C9C">
        <w:rPr>
          <w:noProof/>
        </w:rPr>
        <w:fldChar w:fldCharType="end"/>
      </w:r>
      <w:r w:rsidRPr="0053250D">
        <w:rPr>
          <w:lang w:val="fr-FR"/>
        </w:rPr>
        <w:t>. Bảng Tour – Danh sách tour</w:t>
      </w:r>
      <w:bookmarkEnd w:id="100"/>
    </w:p>
    <w:p w14:paraId="27F1BA07" w14:textId="77777777" w:rsidR="00C5042C" w:rsidRPr="0053250D" w:rsidRDefault="00C5042C" w:rsidP="00C5042C">
      <w:pPr>
        <w:rPr>
          <w:lang w:val="fr-FR"/>
        </w:rPr>
      </w:pPr>
    </w:p>
    <w:tbl>
      <w:tblPr>
        <w:tblStyle w:val="GridTable1Light"/>
        <w:tblW w:w="9558" w:type="dxa"/>
        <w:tblLook w:val="04A0" w:firstRow="1" w:lastRow="0" w:firstColumn="1" w:lastColumn="0" w:noHBand="0" w:noVBand="1"/>
      </w:tblPr>
      <w:tblGrid>
        <w:gridCol w:w="2314"/>
        <w:gridCol w:w="2239"/>
        <w:gridCol w:w="5005"/>
      </w:tblGrid>
      <w:tr w:rsidR="00C5042C" w:rsidRPr="001F2BA4" w14:paraId="0ACECA29"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7F7A5C94" w14:textId="77777777" w:rsidR="00C5042C" w:rsidRPr="001F2BA4" w:rsidRDefault="00C5042C" w:rsidP="00095E80">
            <w:pPr>
              <w:keepNext/>
              <w:keepLines/>
              <w:spacing w:line="276" w:lineRule="auto"/>
              <w:jc w:val="center"/>
            </w:pPr>
            <w:r w:rsidRPr="001F2BA4">
              <w:lastRenderedPageBreak/>
              <w:t>Tên trường</w:t>
            </w:r>
          </w:p>
        </w:tc>
        <w:tc>
          <w:tcPr>
            <w:tcW w:w="2239" w:type="dxa"/>
            <w:hideMark/>
          </w:tcPr>
          <w:p w14:paraId="143EA942"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42EFF675"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7DD0F3E0"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3A2E50B3" w14:textId="77777777" w:rsidR="00C5042C" w:rsidRPr="009A6912" w:rsidRDefault="00C5042C" w:rsidP="00095E80">
            <w:pPr>
              <w:keepNext/>
              <w:keepLines/>
              <w:spacing w:line="276" w:lineRule="auto"/>
              <w:rPr>
                <w:u w:val="single"/>
              </w:rPr>
            </w:pPr>
            <w:r>
              <w:rPr>
                <w:u w:val="single"/>
              </w:rPr>
              <w:t>TourId</w:t>
            </w:r>
          </w:p>
        </w:tc>
        <w:tc>
          <w:tcPr>
            <w:tcW w:w="2239" w:type="dxa"/>
            <w:hideMark/>
          </w:tcPr>
          <w:p w14:paraId="1DDAB9A6"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6B10C7E1"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ID của tour, khoá ngoại và bắt buộc.</w:t>
            </w:r>
          </w:p>
        </w:tc>
      </w:tr>
      <w:tr w:rsidR="00C5042C" w:rsidRPr="001F2BA4" w14:paraId="1F5C9D95"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5428E35E" w14:textId="77777777" w:rsidR="00C5042C" w:rsidRPr="00152B77" w:rsidRDefault="00C5042C" w:rsidP="00095E80">
            <w:pPr>
              <w:keepNext/>
              <w:keepLines/>
              <w:spacing w:line="276" w:lineRule="auto"/>
              <w:rPr>
                <w:u w:val="single"/>
              </w:rPr>
            </w:pPr>
            <w:r w:rsidRPr="00152B77">
              <w:rPr>
                <w:u w:val="single"/>
              </w:rPr>
              <w:t>UserId</w:t>
            </w:r>
          </w:p>
        </w:tc>
        <w:tc>
          <w:tcPr>
            <w:tcW w:w="2239" w:type="dxa"/>
          </w:tcPr>
          <w:p w14:paraId="3FA764E4"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tcPr>
          <w:p w14:paraId="13D64D35"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ID người dùng, khoá ngoại và bắt buộc.</w:t>
            </w:r>
          </w:p>
        </w:tc>
      </w:tr>
      <w:tr w:rsidR="00C5042C" w:rsidRPr="001F2BA4" w:rsidDel="00DC20C8" w14:paraId="0E05A2A2"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3F1620DD" w14:textId="77777777" w:rsidR="00C5042C" w:rsidRPr="001F2BA4" w:rsidDel="00F12BD0" w:rsidRDefault="00C5042C" w:rsidP="00095E80">
            <w:pPr>
              <w:keepNext/>
              <w:keepLines/>
              <w:spacing w:line="276" w:lineRule="auto"/>
            </w:pPr>
            <w:r>
              <w:t>mFunction</w:t>
            </w:r>
          </w:p>
        </w:tc>
        <w:tc>
          <w:tcPr>
            <w:tcW w:w="2239" w:type="dxa"/>
          </w:tcPr>
          <w:p w14:paraId="4EF79FEB"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463F8B">
              <w:t>TINYIN</w:t>
            </w:r>
            <w:r>
              <w:t>T</w:t>
            </w:r>
          </w:p>
        </w:tc>
        <w:tc>
          <w:tcPr>
            <w:tcW w:w="5005" w:type="dxa"/>
          </w:tcPr>
          <w:p w14:paraId="0CBEC7DA"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Vai trò trong tour (1 là trưởng nhóm, 2 là phó nhóm, 3 là phụ huynh, 0 là thành viên bình thường), bắt buộc. Mặc định là 0.</w:t>
            </w:r>
          </w:p>
        </w:tc>
      </w:tr>
      <w:tr w:rsidR="00C5042C" w:rsidRPr="001F2BA4" w:rsidDel="00DC20C8" w14:paraId="16A8F396"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093CC951" w14:textId="77777777" w:rsidR="00C5042C" w:rsidRPr="001F2BA4" w:rsidDel="00F12BD0" w:rsidRDefault="00C5042C" w:rsidP="00095E80">
            <w:pPr>
              <w:keepNext/>
              <w:keepLines/>
              <w:spacing w:line="276" w:lineRule="auto"/>
            </w:pPr>
            <w:r>
              <w:t>mLocation</w:t>
            </w:r>
          </w:p>
        </w:tc>
        <w:tc>
          <w:tcPr>
            <w:tcW w:w="2239" w:type="dxa"/>
          </w:tcPr>
          <w:p w14:paraId="7C03DF32" w14:textId="77777777" w:rsidR="00C5042C" w:rsidRPr="009A6912"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rPr>
                <w:szCs w:val="26"/>
              </w:rPr>
            </w:pPr>
            <w:r w:rsidRPr="009A6912">
              <w:rPr>
                <w:szCs w:val="26"/>
              </w:rPr>
              <w:t>GEOMETRY</w:t>
            </w:r>
          </w:p>
        </w:tc>
        <w:tc>
          <w:tcPr>
            <w:tcW w:w="5005" w:type="dxa"/>
          </w:tcPr>
          <w:p w14:paraId="3B9678E6"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Toạ độ trên Google Maps.</w:t>
            </w:r>
          </w:p>
        </w:tc>
      </w:tr>
      <w:tr w:rsidR="00C5042C" w:rsidRPr="00943A25" w14:paraId="72B4E756"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6A9587C6" w14:textId="77777777" w:rsidR="00C5042C" w:rsidRPr="00943A25" w:rsidRDefault="00C5042C" w:rsidP="00095E80">
            <w:pPr>
              <w:keepNext/>
              <w:keepLines/>
              <w:spacing w:line="276" w:lineRule="auto"/>
              <w:rPr>
                <w:lang w:val="vi-VN"/>
              </w:rPr>
            </w:pPr>
            <w:r>
              <w:rPr>
                <w:lang w:val="vi-VN"/>
              </w:rPr>
              <w:t>Note</w:t>
            </w:r>
          </w:p>
        </w:tc>
        <w:tc>
          <w:tcPr>
            <w:tcW w:w="2239" w:type="dxa"/>
          </w:tcPr>
          <w:p w14:paraId="05869F4F" w14:textId="77777777" w:rsidR="00C5042C" w:rsidRPr="009A6912"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rPr>
                <w:szCs w:val="26"/>
              </w:rPr>
            </w:pPr>
            <w:r>
              <w:t>N</w:t>
            </w:r>
            <w:r w:rsidRPr="001F2BA4">
              <w:t>VARCHAR(</w:t>
            </w:r>
            <w:r>
              <w:t>100</w:t>
            </w:r>
            <w:r w:rsidRPr="001F2BA4">
              <w:t>)</w:t>
            </w:r>
          </w:p>
        </w:tc>
        <w:tc>
          <w:tcPr>
            <w:tcW w:w="5005" w:type="dxa"/>
          </w:tcPr>
          <w:p w14:paraId="189A4E27" w14:textId="77777777" w:rsidR="00C5042C" w:rsidRPr="00152B77"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Pr>
                <w:lang w:val="vi-VN"/>
              </w:rPr>
              <w:t>Ghi chú</w:t>
            </w:r>
            <w:r>
              <w:t>.</w:t>
            </w:r>
          </w:p>
        </w:tc>
      </w:tr>
    </w:tbl>
    <w:p w14:paraId="211BBEC9" w14:textId="056F710A" w:rsidR="00C5042C" w:rsidRDefault="00C5042C" w:rsidP="00095E80">
      <w:pPr>
        <w:pStyle w:val="Caption"/>
      </w:pPr>
      <w:bookmarkStart w:id="101" w:name="_Toc9523211"/>
      <w:r>
        <w:t xml:space="preserve">Bảng </w:t>
      </w:r>
      <w:fldSimple w:instr=" SEQ Bảng \* ARABIC ">
        <w:r w:rsidR="0052687B">
          <w:rPr>
            <w:noProof/>
          </w:rPr>
          <w:t>3</w:t>
        </w:r>
      </w:fldSimple>
      <w:r>
        <w:t>. Bảng Tour2Member – Liên kết tour và danh sách thành viên</w:t>
      </w:r>
      <w:bookmarkEnd w:id="101"/>
    </w:p>
    <w:p w14:paraId="4072F844" w14:textId="77777777" w:rsidR="00C5042C" w:rsidRPr="00D030ED"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24F6DBD6"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15AB1AFA" w14:textId="77777777" w:rsidR="00C5042C" w:rsidRPr="001F2BA4" w:rsidRDefault="00C5042C" w:rsidP="00095E80">
            <w:pPr>
              <w:keepNext/>
              <w:keepLines/>
              <w:spacing w:line="276" w:lineRule="auto"/>
              <w:jc w:val="center"/>
            </w:pPr>
            <w:r w:rsidRPr="001F2BA4">
              <w:t>Tên trường</w:t>
            </w:r>
          </w:p>
        </w:tc>
        <w:tc>
          <w:tcPr>
            <w:tcW w:w="2239" w:type="dxa"/>
            <w:hideMark/>
          </w:tcPr>
          <w:p w14:paraId="6036AD3A"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2CA0840E"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5BF3AE93"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2D5C76E9" w14:textId="77777777" w:rsidR="00C5042C" w:rsidRPr="00CB3363" w:rsidRDefault="00C5042C" w:rsidP="00095E80">
            <w:pPr>
              <w:keepNext/>
              <w:keepLines/>
              <w:spacing w:line="276" w:lineRule="auto"/>
              <w:rPr>
                <w:u w:val="single"/>
              </w:rPr>
            </w:pPr>
            <w:r>
              <w:rPr>
                <w:u w:val="single"/>
              </w:rPr>
              <w:t>MessageId</w:t>
            </w:r>
          </w:p>
        </w:tc>
        <w:tc>
          <w:tcPr>
            <w:tcW w:w="2239" w:type="dxa"/>
            <w:hideMark/>
          </w:tcPr>
          <w:p w14:paraId="4F4A9E23"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7CA18837"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tin nhắn, tăng dần và</w:t>
            </w:r>
            <w:r w:rsidRPr="001F2BA4">
              <w:t xml:space="preserve"> </w:t>
            </w:r>
            <w:r>
              <w:t xml:space="preserve">bắt buộc. </w:t>
            </w:r>
          </w:p>
        </w:tc>
      </w:tr>
      <w:tr w:rsidR="00C5042C" w:rsidRPr="001F2BA4" w14:paraId="69266D99"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2E7D1C56" w14:textId="77777777" w:rsidR="00C5042C" w:rsidRPr="00152B77" w:rsidRDefault="00C5042C" w:rsidP="00095E80">
            <w:pPr>
              <w:keepNext/>
              <w:keepLines/>
              <w:spacing w:line="276" w:lineRule="auto"/>
              <w:rPr>
                <w:u w:val="single"/>
              </w:rPr>
            </w:pPr>
            <w:r w:rsidRPr="00152B77">
              <w:rPr>
                <w:u w:val="single"/>
              </w:rPr>
              <w:t>SenderId</w:t>
            </w:r>
          </w:p>
        </w:tc>
        <w:tc>
          <w:tcPr>
            <w:tcW w:w="2239" w:type="dxa"/>
          </w:tcPr>
          <w:p w14:paraId="10B4EE68"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tcPr>
          <w:p w14:paraId="082AB31F"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9A40E0">
              <w:t>Id người nhắn</w:t>
            </w:r>
            <w:r>
              <w:t>, bắt buộc.</w:t>
            </w:r>
          </w:p>
        </w:tc>
      </w:tr>
      <w:tr w:rsidR="00C5042C" w:rsidRPr="001F2BA4" w14:paraId="41893D42"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02476F69" w14:textId="77777777" w:rsidR="00C5042C" w:rsidRPr="00152B77" w:rsidRDefault="00C5042C" w:rsidP="00095E80">
            <w:pPr>
              <w:keepNext/>
              <w:keepLines/>
              <w:spacing w:line="276" w:lineRule="auto"/>
              <w:rPr>
                <w:u w:val="single"/>
              </w:rPr>
            </w:pPr>
            <w:r w:rsidRPr="00152B77">
              <w:rPr>
                <w:u w:val="single"/>
              </w:rPr>
              <w:t>RecieverId</w:t>
            </w:r>
          </w:p>
        </w:tc>
        <w:tc>
          <w:tcPr>
            <w:tcW w:w="2239" w:type="dxa"/>
          </w:tcPr>
          <w:p w14:paraId="0989C70B"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tcPr>
          <w:p w14:paraId="05A5B7CF"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9A40E0">
              <w:t>Id người nhận</w:t>
            </w:r>
            <w:r>
              <w:t>, bắt buộc.</w:t>
            </w:r>
          </w:p>
        </w:tc>
      </w:tr>
      <w:tr w:rsidR="00C5042C" w:rsidRPr="001F2BA4" w14:paraId="56A27B7B"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48FFD8FB" w14:textId="77777777" w:rsidR="00C5042C" w:rsidRPr="001F2BA4" w:rsidRDefault="00C5042C" w:rsidP="00095E80">
            <w:pPr>
              <w:keepNext/>
              <w:keepLines/>
              <w:spacing w:line="276" w:lineRule="auto"/>
            </w:pPr>
            <w:r>
              <w:t>mContent</w:t>
            </w:r>
          </w:p>
        </w:tc>
        <w:tc>
          <w:tcPr>
            <w:tcW w:w="2239" w:type="dxa"/>
          </w:tcPr>
          <w:p w14:paraId="1A33FD7D"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w:t>
            </w:r>
            <w:r w:rsidRPr="001F2BA4">
              <w:t>VARCHAR(</w:t>
            </w:r>
            <w:r>
              <w:t>500</w:t>
            </w:r>
            <w:r w:rsidRPr="001F2BA4">
              <w:t>)</w:t>
            </w:r>
          </w:p>
        </w:tc>
        <w:tc>
          <w:tcPr>
            <w:tcW w:w="5005" w:type="dxa"/>
          </w:tcPr>
          <w:p w14:paraId="579051E4"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Nội dung tin nhắn,</w:t>
            </w:r>
            <w:r w:rsidRPr="001F2BA4">
              <w:t xml:space="preserve"> </w:t>
            </w:r>
            <w:r>
              <w:t>bắt buộc. Mặc định là “Hello”</w:t>
            </w:r>
          </w:p>
        </w:tc>
      </w:tr>
      <w:tr w:rsidR="00C5042C" w:rsidRPr="001F2BA4" w14:paraId="2DDD1DA5"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32680DDA" w14:textId="77777777" w:rsidR="00C5042C" w:rsidRPr="001F2BA4" w:rsidDel="00F12BD0" w:rsidRDefault="00C5042C" w:rsidP="00095E80">
            <w:pPr>
              <w:keepNext/>
              <w:keepLines/>
              <w:spacing w:line="276" w:lineRule="auto"/>
            </w:pPr>
            <w:r>
              <w:t>Time</w:t>
            </w:r>
          </w:p>
        </w:tc>
        <w:tc>
          <w:tcPr>
            <w:tcW w:w="2239" w:type="dxa"/>
          </w:tcPr>
          <w:p w14:paraId="5CE83AD0"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E8753F">
              <w:t>DATETIM</w:t>
            </w:r>
            <w:r>
              <w:t>E</w:t>
            </w:r>
          </w:p>
        </w:tc>
        <w:tc>
          <w:tcPr>
            <w:tcW w:w="5005" w:type="dxa"/>
          </w:tcPr>
          <w:p w14:paraId="54251680"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Thời điểm nhắn tin, bắt buộc. Mặc định là 12:00:00 01/06/2019.</w:t>
            </w:r>
          </w:p>
        </w:tc>
      </w:tr>
    </w:tbl>
    <w:p w14:paraId="16C7010F" w14:textId="2CBD8BE2" w:rsidR="00C5042C" w:rsidRDefault="00C5042C" w:rsidP="00095E80">
      <w:pPr>
        <w:pStyle w:val="Caption"/>
      </w:pPr>
      <w:bookmarkStart w:id="102" w:name="_Toc9523212"/>
      <w:r>
        <w:t xml:space="preserve">Bảng </w:t>
      </w:r>
      <w:fldSimple w:instr=" SEQ Bảng \* ARABIC ">
        <w:r w:rsidR="0052687B">
          <w:rPr>
            <w:noProof/>
          </w:rPr>
          <w:t>4</w:t>
        </w:r>
      </w:fldSimple>
      <w:r>
        <w:t>. Bảng Message – Danh sách tin nhắn trong 1 cuộc hội thoại</w:t>
      </w:r>
      <w:bookmarkEnd w:id="102"/>
    </w:p>
    <w:p w14:paraId="6B80662D" w14:textId="77777777" w:rsidR="00C5042C" w:rsidRPr="00D030ED"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4F3E30AB"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37DCC25C" w14:textId="77777777" w:rsidR="00C5042C" w:rsidRPr="001F2BA4" w:rsidRDefault="00C5042C" w:rsidP="00095E80">
            <w:pPr>
              <w:keepNext/>
              <w:keepLines/>
              <w:spacing w:line="276" w:lineRule="auto"/>
              <w:jc w:val="center"/>
            </w:pPr>
            <w:r w:rsidRPr="001F2BA4">
              <w:t>Tên trường</w:t>
            </w:r>
          </w:p>
        </w:tc>
        <w:tc>
          <w:tcPr>
            <w:tcW w:w="2239" w:type="dxa"/>
            <w:hideMark/>
          </w:tcPr>
          <w:p w14:paraId="2B19208F"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7E02DF51"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0BB9AACA"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1FDDEEE8" w14:textId="77777777" w:rsidR="00C5042C" w:rsidRPr="00CB3363" w:rsidRDefault="00C5042C" w:rsidP="00095E80">
            <w:pPr>
              <w:keepNext/>
              <w:keepLines/>
              <w:spacing w:line="276" w:lineRule="auto"/>
              <w:rPr>
                <w:u w:val="single"/>
              </w:rPr>
            </w:pPr>
            <w:r>
              <w:rPr>
                <w:u w:val="single"/>
              </w:rPr>
              <w:t>TimesheetId</w:t>
            </w:r>
          </w:p>
        </w:tc>
        <w:tc>
          <w:tcPr>
            <w:tcW w:w="2239" w:type="dxa"/>
            <w:hideMark/>
          </w:tcPr>
          <w:p w14:paraId="20230B81"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7B7D29CD"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của chặng, tăng dần và bắt buộc.</w:t>
            </w:r>
          </w:p>
        </w:tc>
      </w:tr>
      <w:tr w:rsidR="00C5042C" w:rsidRPr="001F2BA4" w14:paraId="34003DBC"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6CD9D109" w14:textId="77777777" w:rsidR="00C5042C" w:rsidRPr="001F2BA4" w:rsidDel="00F12BD0" w:rsidRDefault="00C5042C" w:rsidP="00095E80">
            <w:pPr>
              <w:keepNext/>
              <w:keepLines/>
              <w:spacing w:line="276" w:lineRule="auto"/>
            </w:pPr>
            <w:r>
              <w:t>StartTime</w:t>
            </w:r>
          </w:p>
        </w:tc>
        <w:tc>
          <w:tcPr>
            <w:tcW w:w="2239" w:type="dxa"/>
          </w:tcPr>
          <w:p w14:paraId="7B35354F"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E8753F">
              <w:t>TIM</w:t>
            </w:r>
            <w:r>
              <w:t>E</w:t>
            </w:r>
          </w:p>
        </w:tc>
        <w:tc>
          <w:tcPr>
            <w:tcW w:w="5005" w:type="dxa"/>
          </w:tcPr>
          <w:p w14:paraId="434B1F65"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Giờ bắt đầu chặng, bắt buộc.</w:t>
            </w:r>
          </w:p>
        </w:tc>
      </w:tr>
      <w:tr w:rsidR="00C5042C" w:rsidRPr="001F2BA4" w14:paraId="0403B3E1"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084D1930" w14:textId="77777777" w:rsidR="00C5042C" w:rsidRPr="001F2BA4" w:rsidDel="00F12BD0" w:rsidRDefault="00C5042C" w:rsidP="00095E80">
            <w:pPr>
              <w:keepNext/>
              <w:keepLines/>
              <w:spacing w:line="276" w:lineRule="auto"/>
            </w:pPr>
            <w:r>
              <w:t>EndTime</w:t>
            </w:r>
          </w:p>
        </w:tc>
        <w:tc>
          <w:tcPr>
            <w:tcW w:w="2239" w:type="dxa"/>
          </w:tcPr>
          <w:p w14:paraId="10CBE948" w14:textId="77777777" w:rsidR="00C5042C" w:rsidRPr="00CB3363"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rPr>
                <w:szCs w:val="26"/>
              </w:rPr>
            </w:pPr>
            <w:r w:rsidRPr="00E8753F">
              <w:t>TIM</w:t>
            </w:r>
            <w:r>
              <w:t>E</w:t>
            </w:r>
          </w:p>
        </w:tc>
        <w:tc>
          <w:tcPr>
            <w:tcW w:w="5005" w:type="dxa"/>
          </w:tcPr>
          <w:p w14:paraId="79C13463"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Giờ kết thúc chặng, bắt buộc.</w:t>
            </w:r>
          </w:p>
        </w:tc>
      </w:tr>
    </w:tbl>
    <w:p w14:paraId="1D18603C" w14:textId="4F132EF3" w:rsidR="00C5042C" w:rsidRPr="00820649" w:rsidRDefault="00C5042C" w:rsidP="00095E80">
      <w:pPr>
        <w:pStyle w:val="Caption"/>
      </w:pPr>
      <w:bookmarkStart w:id="103" w:name="_Toc9523213"/>
      <w:r>
        <w:t xml:space="preserve">Bảng </w:t>
      </w:r>
      <w:fldSimple w:instr=" SEQ Bảng \* ARABIC ">
        <w:r w:rsidR="0052687B">
          <w:rPr>
            <w:noProof/>
          </w:rPr>
          <w:t>5</w:t>
        </w:r>
      </w:fldSimple>
      <w:r>
        <w:t>. Bảng Timesheet – Danh sách các chặng tham quan của tour</w:t>
      </w:r>
      <w:bookmarkEnd w:id="103"/>
    </w:p>
    <w:p w14:paraId="4B3098B1" w14:textId="77777777" w:rsidR="00C5042C" w:rsidRPr="005076DD"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79615C60"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225E8F4D" w14:textId="77777777" w:rsidR="00C5042C" w:rsidRPr="001F2BA4" w:rsidRDefault="00C5042C" w:rsidP="00095E80">
            <w:pPr>
              <w:keepNext/>
              <w:keepLines/>
              <w:spacing w:line="276" w:lineRule="auto"/>
              <w:jc w:val="center"/>
            </w:pPr>
            <w:r w:rsidRPr="001F2BA4">
              <w:t>Tên trường</w:t>
            </w:r>
          </w:p>
        </w:tc>
        <w:tc>
          <w:tcPr>
            <w:tcW w:w="2239" w:type="dxa"/>
            <w:hideMark/>
          </w:tcPr>
          <w:p w14:paraId="20AC3E03"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0AD3C60B"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07B27954"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2721BA8C" w14:textId="77777777" w:rsidR="00C5042C" w:rsidRPr="00CB3363" w:rsidRDefault="00C5042C" w:rsidP="00095E80">
            <w:pPr>
              <w:keepNext/>
              <w:keepLines/>
              <w:spacing w:line="276" w:lineRule="auto"/>
              <w:rPr>
                <w:u w:val="single"/>
              </w:rPr>
            </w:pPr>
            <w:r>
              <w:rPr>
                <w:u w:val="single"/>
              </w:rPr>
              <w:t>TourId</w:t>
            </w:r>
          </w:p>
        </w:tc>
        <w:tc>
          <w:tcPr>
            <w:tcW w:w="2239" w:type="dxa"/>
            <w:hideMark/>
          </w:tcPr>
          <w:p w14:paraId="53FE6772"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61D37167"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của tour, khoá ngoại và bắt buộc.</w:t>
            </w:r>
          </w:p>
        </w:tc>
      </w:tr>
      <w:tr w:rsidR="00C5042C" w:rsidRPr="001F2BA4" w14:paraId="42C0CD51"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329C9852" w14:textId="77777777" w:rsidR="00C5042C" w:rsidRPr="00CB3363" w:rsidRDefault="00C5042C" w:rsidP="00095E80">
            <w:pPr>
              <w:keepNext/>
              <w:keepLines/>
              <w:spacing w:line="276" w:lineRule="auto"/>
              <w:rPr>
                <w:u w:val="single"/>
              </w:rPr>
            </w:pPr>
            <w:r>
              <w:rPr>
                <w:u w:val="single"/>
              </w:rPr>
              <w:t>TimesheetId</w:t>
            </w:r>
          </w:p>
        </w:tc>
        <w:tc>
          <w:tcPr>
            <w:tcW w:w="2239" w:type="dxa"/>
            <w:hideMark/>
          </w:tcPr>
          <w:p w14:paraId="3C8C5CFA"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6FD7BED4"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của chặng, khoá ngoại và bắt buộc.</w:t>
            </w:r>
          </w:p>
        </w:tc>
      </w:tr>
    </w:tbl>
    <w:p w14:paraId="79917177" w14:textId="78FCCC03" w:rsidR="00C5042C" w:rsidRPr="00820649" w:rsidRDefault="00C5042C" w:rsidP="00095E80">
      <w:pPr>
        <w:pStyle w:val="Caption"/>
      </w:pPr>
      <w:bookmarkStart w:id="104" w:name="_Toc9523214"/>
      <w:r>
        <w:t xml:space="preserve">Bảng </w:t>
      </w:r>
      <w:fldSimple w:instr=" SEQ Bảng \* ARABIC ">
        <w:r w:rsidR="0052687B">
          <w:rPr>
            <w:noProof/>
          </w:rPr>
          <w:t>6</w:t>
        </w:r>
      </w:fldSimple>
      <w:r>
        <w:t>. Bảng Tour2Timesheet – Liên kết tour và chặng</w:t>
      </w:r>
      <w:bookmarkEnd w:id="104"/>
    </w:p>
    <w:p w14:paraId="5BBAE8A7" w14:textId="77777777" w:rsidR="00C5042C" w:rsidRPr="00CB3363"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4F20485A"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2C7C236A" w14:textId="77777777" w:rsidR="00C5042C" w:rsidRPr="001F2BA4" w:rsidRDefault="00C5042C" w:rsidP="00095E80">
            <w:pPr>
              <w:keepNext/>
              <w:keepLines/>
              <w:spacing w:line="276" w:lineRule="auto"/>
              <w:jc w:val="center"/>
            </w:pPr>
            <w:r w:rsidRPr="001F2BA4">
              <w:lastRenderedPageBreak/>
              <w:t>Tên trường</w:t>
            </w:r>
          </w:p>
        </w:tc>
        <w:tc>
          <w:tcPr>
            <w:tcW w:w="2239" w:type="dxa"/>
            <w:hideMark/>
          </w:tcPr>
          <w:p w14:paraId="31675DB2"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65823461"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7375AF4C"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248479BE" w14:textId="77777777" w:rsidR="00C5042C" w:rsidRPr="00CB3363" w:rsidRDefault="00C5042C" w:rsidP="00095E80">
            <w:pPr>
              <w:keepNext/>
              <w:keepLines/>
              <w:spacing w:line="276" w:lineRule="auto"/>
              <w:rPr>
                <w:u w:val="single"/>
              </w:rPr>
            </w:pPr>
            <w:r>
              <w:rPr>
                <w:u w:val="single"/>
              </w:rPr>
              <w:t>ClassroomId</w:t>
            </w:r>
          </w:p>
        </w:tc>
        <w:tc>
          <w:tcPr>
            <w:tcW w:w="2239" w:type="dxa"/>
            <w:hideMark/>
          </w:tcPr>
          <w:p w14:paraId="093F27B9"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56E39270"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phòng học, tăng dần và bắt buộc.</w:t>
            </w:r>
          </w:p>
        </w:tc>
      </w:tr>
      <w:tr w:rsidR="00C5042C" w:rsidRPr="001F2BA4" w14:paraId="1BB60475"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04D2E3EF" w14:textId="77777777" w:rsidR="00C5042C" w:rsidRDefault="00C5042C" w:rsidP="00095E80">
            <w:pPr>
              <w:keepNext/>
              <w:keepLines/>
              <w:spacing w:line="276" w:lineRule="auto"/>
            </w:pPr>
            <w:r>
              <w:t>Floor</w:t>
            </w:r>
          </w:p>
        </w:tc>
        <w:tc>
          <w:tcPr>
            <w:tcW w:w="2239" w:type="dxa"/>
          </w:tcPr>
          <w:p w14:paraId="297EFBE7"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397BF9">
              <w:t>TINYINT</w:t>
            </w:r>
          </w:p>
        </w:tc>
        <w:tc>
          <w:tcPr>
            <w:tcW w:w="5005" w:type="dxa"/>
          </w:tcPr>
          <w:p w14:paraId="0792899D"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Tầng của phòng học, bắt buộc. Mặc định là 1</w:t>
            </w:r>
          </w:p>
        </w:tc>
      </w:tr>
      <w:tr w:rsidR="00C5042C" w:rsidRPr="001F2BA4" w14:paraId="290F2401"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30D5CDBA" w14:textId="77777777" w:rsidR="00C5042C" w:rsidRPr="001F2BA4" w:rsidRDefault="00C5042C" w:rsidP="00095E80">
            <w:pPr>
              <w:keepNext/>
              <w:keepLines/>
              <w:spacing w:line="276" w:lineRule="auto"/>
            </w:pPr>
            <w:r>
              <w:t>Name</w:t>
            </w:r>
          </w:p>
        </w:tc>
        <w:tc>
          <w:tcPr>
            <w:tcW w:w="2239" w:type="dxa"/>
          </w:tcPr>
          <w:p w14:paraId="15422E84"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VARCHAR(</w:t>
            </w:r>
            <w:r>
              <w:t>40</w:t>
            </w:r>
            <w:r w:rsidRPr="001F2BA4">
              <w:t>)</w:t>
            </w:r>
          </w:p>
        </w:tc>
        <w:tc>
          <w:tcPr>
            <w:tcW w:w="5005" w:type="dxa"/>
          </w:tcPr>
          <w:p w14:paraId="26FF3E8B"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Tên phòng học, bắt buộc. Mặc định là “101”</w:t>
            </w:r>
          </w:p>
        </w:tc>
      </w:tr>
      <w:tr w:rsidR="00C5042C" w:rsidRPr="001F2BA4" w14:paraId="64953C77"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44E4F51B" w14:textId="77777777" w:rsidR="00C5042C" w:rsidRDefault="00C5042C" w:rsidP="00095E80">
            <w:pPr>
              <w:keepNext/>
              <w:keepLines/>
              <w:spacing w:line="276" w:lineRule="auto"/>
            </w:pPr>
            <w:r>
              <w:t>SubName</w:t>
            </w:r>
          </w:p>
        </w:tc>
        <w:tc>
          <w:tcPr>
            <w:tcW w:w="2239" w:type="dxa"/>
          </w:tcPr>
          <w:p w14:paraId="1E9BF63C"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VARCHAR(</w:t>
            </w:r>
            <w:r>
              <w:t>40</w:t>
            </w:r>
            <w:r w:rsidRPr="001F2BA4">
              <w:t>)</w:t>
            </w:r>
          </w:p>
        </w:tc>
        <w:tc>
          <w:tcPr>
            <w:tcW w:w="5005" w:type="dxa"/>
          </w:tcPr>
          <w:p w14:paraId="60422513"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Tên khác của phòng học.</w:t>
            </w:r>
          </w:p>
        </w:tc>
      </w:tr>
      <w:tr w:rsidR="00C5042C" w:rsidRPr="001F2BA4" w14:paraId="718D8EBB"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4C3D9704" w14:textId="77777777" w:rsidR="00C5042C" w:rsidRDefault="00C5042C" w:rsidP="00095E80">
            <w:pPr>
              <w:keepNext/>
              <w:keepLines/>
              <w:spacing w:line="276" w:lineRule="auto"/>
            </w:pPr>
            <w:r>
              <w:t>Note</w:t>
            </w:r>
          </w:p>
        </w:tc>
        <w:tc>
          <w:tcPr>
            <w:tcW w:w="2239" w:type="dxa"/>
          </w:tcPr>
          <w:p w14:paraId="71D762F8"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VARCHAR(</w:t>
            </w:r>
            <w:r>
              <w:t>100</w:t>
            </w:r>
            <w:r w:rsidRPr="001F2BA4">
              <w:t>)</w:t>
            </w:r>
          </w:p>
        </w:tc>
        <w:tc>
          <w:tcPr>
            <w:tcW w:w="5005" w:type="dxa"/>
          </w:tcPr>
          <w:p w14:paraId="6EFCC139"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Ghi chú.</w:t>
            </w:r>
          </w:p>
        </w:tc>
      </w:tr>
    </w:tbl>
    <w:p w14:paraId="5EA992D8" w14:textId="1FD10DB7" w:rsidR="00C5042C" w:rsidRPr="00820649" w:rsidRDefault="00C5042C" w:rsidP="00095E80">
      <w:pPr>
        <w:pStyle w:val="Caption"/>
      </w:pPr>
      <w:bookmarkStart w:id="105" w:name="_Toc9523215"/>
      <w:r>
        <w:t xml:space="preserve">Bảng </w:t>
      </w:r>
      <w:fldSimple w:instr=" SEQ Bảng \* ARABIC ">
        <w:r w:rsidR="0052687B">
          <w:rPr>
            <w:noProof/>
          </w:rPr>
          <w:t>7</w:t>
        </w:r>
      </w:fldSimple>
      <w:r>
        <w:t>. Bảng Classroom – Danh sách các phòng học</w:t>
      </w:r>
      <w:bookmarkEnd w:id="105"/>
    </w:p>
    <w:p w14:paraId="2A734C80" w14:textId="77777777" w:rsidR="00C5042C" w:rsidRPr="00CB3363"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06EDA462"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244A90C9" w14:textId="77777777" w:rsidR="00C5042C" w:rsidRPr="001F2BA4" w:rsidRDefault="00C5042C" w:rsidP="00095E80">
            <w:pPr>
              <w:keepNext/>
              <w:keepLines/>
              <w:spacing w:line="276" w:lineRule="auto"/>
              <w:jc w:val="center"/>
            </w:pPr>
            <w:r w:rsidRPr="001F2BA4">
              <w:t>Tên trường</w:t>
            </w:r>
          </w:p>
        </w:tc>
        <w:tc>
          <w:tcPr>
            <w:tcW w:w="2239" w:type="dxa"/>
            <w:hideMark/>
          </w:tcPr>
          <w:p w14:paraId="5BA13108"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51E2DAB8"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704B349C"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65C7E76A" w14:textId="77777777" w:rsidR="00C5042C" w:rsidRPr="00CB3363" w:rsidRDefault="00C5042C" w:rsidP="00095E80">
            <w:pPr>
              <w:keepNext/>
              <w:keepLines/>
              <w:spacing w:line="276" w:lineRule="auto"/>
              <w:rPr>
                <w:u w:val="single"/>
              </w:rPr>
            </w:pPr>
            <w:r>
              <w:rPr>
                <w:u w:val="single"/>
              </w:rPr>
              <w:t>ManagerId</w:t>
            </w:r>
          </w:p>
        </w:tc>
        <w:tc>
          <w:tcPr>
            <w:tcW w:w="2239" w:type="dxa"/>
            <w:hideMark/>
          </w:tcPr>
          <w:p w14:paraId="4105C6F8"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15AEDC6E"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người quản lý phòng học trong khung giờ, tăng dần và bắt buộc.</w:t>
            </w:r>
          </w:p>
        </w:tc>
      </w:tr>
      <w:tr w:rsidR="00C5042C" w:rsidRPr="001F2BA4" w14:paraId="3B5744E6"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102E3DE9" w14:textId="77777777" w:rsidR="00C5042C" w:rsidRPr="001F2BA4" w:rsidRDefault="00C5042C" w:rsidP="00095E80">
            <w:pPr>
              <w:keepNext/>
              <w:keepLines/>
              <w:spacing w:line="276" w:lineRule="auto"/>
            </w:pPr>
            <w:r>
              <w:t>Name</w:t>
            </w:r>
          </w:p>
        </w:tc>
        <w:tc>
          <w:tcPr>
            <w:tcW w:w="2239" w:type="dxa"/>
          </w:tcPr>
          <w:p w14:paraId="5909C339"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w:t>
            </w:r>
            <w:r w:rsidRPr="001F2BA4">
              <w:t>VARCHAR(</w:t>
            </w:r>
            <w:r>
              <w:t>40</w:t>
            </w:r>
            <w:r w:rsidRPr="001F2BA4">
              <w:t>)</w:t>
            </w:r>
          </w:p>
        </w:tc>
        <w:tc>
          <w:tcPr>
            <w:tcW w:w="5005" w:type="dxa"/>
          </w:tcPr>
          <w:p w14:paraId="669348A8"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Tên người quản lý, bắt buộc. Mặc định là “Trần Minh Thành”</w:t>
            </w:r>
          </w:p>
        </w:tc>
      </w:tr>
      <w:tr w:rsidR="00C5042C" w:rsidRPr="001F2BA4" w14:paraId="7674A23D"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1DFB0CAA" w14:textId="77777777" w:rsidR="00C5042C" w:rsidRPr="001F2BA4" w:rsidDel="00F12BD0" w:rsidRDefault="00C5042C" w:rsidP="00095E80">
            <w:pPr>
              <w:keepNext/>
              <w:keepLines/>
              <w:spacing w:line="276" w:lineRule="auto"/>
            </w:pPr>
            <w:r>
              <w:t>Gender</w:t>
            </w:r>
          </w:p>
        </w:tc>
        <w:tc>
          <w:tcPr>
            <w:tcW w:w="2239" w:type="dxa"/>
          </w:tcPr>
          <w:p w14:paraId="432198D2"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463F8B">
              <w:t>TINYIN</w:t>
            </w:r>
            <w:r>
              <w:t>T</w:t>
            </w:r>
          </w:p>
        </w:tc>
        <w:tc>
          <w:tcPr>
            <w:tcW w:w="5005" w:type="dxa"/>
          </w:tcPr>
          <w:p w14:paraId="7AF07991"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Giới tính(0 là không tiết lộ, 1 là nam, 2 là nữ, 3 giới tính thứ 3), bắt buộc. Mặc định là 1.</w:t>
            </w:r>
          </w:p>
        </w:tc>
      </w:tr>
      <w:tr w:rsidR="00C5042C" w:rsidRPr="001F2BA4" w14:paraId="0837E933"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7380F405" w14:textId="77777777" w:rsidR="00C5042C" w:rsidRPr="001F2BA4" w:rsidDel="00F12BD0" w:rsidRDefault="00C5042C" w:rsidP="00095E80">
            <w:pPr>
              <w:keepNext/>
              <w:keepLines/>
              <w:spacing w:line="276" w:lineRule="auto"/>
            </w:pPr>
            <w:r>
              <w:t>Birthday</w:t>
            </w:r>
          </w:p>
        </w:tc>
        <w:tc>
          <w:tcPr>
            <w:tcW w:w="2239" w:type="dxa"/>
          </w:tcPr>
          <w:p w14:paraId="351E5961" w14:textId="77777777" w:rsidR="00C5042C" w:rsidRPr="00CB3363"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rPr>
                <w:szCs w:val="26"/>
              </w:rPr>
            </w:pPr>
            <w:r>
              <w:rPr>
                <w:szCs w:val="26"/>
              </w:rPr>
              <w:t>DATE</w:t>
            </w:r>
          </w:p>
        </w:tc>
        <w:tc>
          <w:tcPr>
            <w:tcW w:w="5005" w:type="dxa"/>
          </w:tcPr>
          <w:p w14:paraId="6857B7ED"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Ngày sinh, bắt buộc. Mặc định là 21/04/1990.</w:t>
            </w:r>
          </w:p>
        </w:tc>
      </w:tr>
      <w:tr w:rsidR="00C5042C" w:rsidRPr="001F2BA4" w14:paraId="028B89B6"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63FA04CB" w14:textId="77777777" w:rsidR="00C5042C" w:rsidRPr="001F2BA4" w:rsidDel="00F12BD0" w:rsidRDefault="00C5042C" w:rsidP="00095E80">
            <w:pPr>
              <w:keepNext/>
              <w:keepLines/>
              <w:spacing w:line="276" w:lineRule="auto"/>
            </w:pPr>
            <w:r>
              <w:t>Email</w:t>
            </w:r>
          </w:p>
        </w:tc>
        <w:tc>
          <w:tcPr>
            <w:tcW w:w="2239" w:type="dxa"/>
          </w:tcPr>
          <w:p w14:paraId="0996D397"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VARCHAR(</w:t>
            </w:r>
            <w:r>
              <w:t>100</w:t>
            </w:r>
            <w:r w:rsidRPr="001F2BA4">
              <w:t>)</w:t>
            </w:r>
          </w:p>
        </w:tc>
        <w:tc>
          <w:tcPr>
            <w:tcW w:w="5005" w:type="dxa"/>
          </w:tcPr>
          <w:p w14:paraId="7A3FF449"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Email của người quản lý, bắt buộc.</w:t>
            </w:r>
          </w:p>
        </w:tc>
      </w:tr>
      <w:tr w:rsidR="00C5042C" w:rsidRPr="001F2BA4" w14:paraId="5DD5F5C9"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3E2EC1E4" w14:textId="77777777" w:rsidR="00C5042C" w:rsidRPr="001F2BA4" w:rsidDel="00F12BD0" w:rsidRDefault="00C5042C" w:rsidP="00095E80">
            <w:pPr>
              <w:keepNext/>
              <w:keepLines/>
              <w:spacing w:line="276" w:lineRule="auto"/>
            </w:pPr>
            <w:r>
              <w:t>PhoneNumber</w:t>
            </w:r>
          </w:p>
        </w:tc>
        <w:tc>
          <w:tcPr>
            <w:tcW w:w="2239" w:type="dxa"/>
          </w:tcPr>
          <w:p w14:paraId="22D11934"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VARCHAR(</w:t>
            </w:r>
            <w:r>
              <w:t>15</w:t>
            </w:r>
            <w:r w:rsidRPr="001F2BA4">
              <w:t>)</w:t>
            </w:r>
          </w:p>
        </w:tc>
        <w:tc>
          <w:tcPr>
            <w:tcW w:w="5005" w:type="dxa"/>
          </w:tcPr>
          <w:p w14:paraId="4AC0B469" w14:textId="77777777" w:rsidR="00C5042C" w:rsidRPr="001F2BA4"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Sđt của người quản lý, bắt buộc.</w:t>
            </w:r>
          </w:p>
        </w:tc>
      </w:tr>
    </w:tbl>
    <w:p w14:paraId="74431175" w14:textId="53391244" w:rsidR="00C5042C" w:rsidRPr="00820649" w:rsidRDefault="00C5042C" w:rsidP="00095E80">
      <w:pPr>
        <w:pStyle w:val="Caption"/>
        <w:ind w:right="-668"/>
      </w:pPr>
      <w:bookmarkStart w:id="106" w:name="_Toc9523216"/>
      <w:r>
        <w:t xml:space="preserve">Bảng </w:t>
      </w:r>
      <w:fldSimple w:instr=" SEQ Bảng \* ARABIC ">
        <w:r w:rsidR="0052687B">
          <w:rPr>
            <w:noProof/>
          </w:rPr>
          <w:t>8</w:t>
        </w:r>
      </w:fldSimple>
      <w:r>
        <w:t>. Bảng Manager – Danh sách các người quản lý phòng học theo từng khung giờ</w:t>
      </w:r>
      <w:bookmarkEnd w:id="106"/>
    </w:p>
    <w:p w14:paraId="4C01B5DB" w14:textId="77777777" w:rsidR="00C5042C" w:rsidRPr="00CB3363"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77837968"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78AA723D" w14:textId="77777777" w:rsidR="00C5042C" w:rsidRPr="001F2BA4" w:rsidRDefault="00C5042C" w:rsidP="00095E80">
            <w:pPr>
              <w:keepNext/>
              <w:keepLines/>
              <w:spacing w:line="276" w:lineRule="auto"/>
              <w:jc w:val="center"/>
            </w:pPr>
            <w:r w:rsidRPr="001F2BA4">
              <w:t>Tên trường</w:t>
            </w:r>
          </w:p>
        </w:tc>
        <w:tc>
          <w:tcPr>
            <w:tcW w:w="2239" w:type="dxa"/>
            <w:hideMark/>
          </w:tcPr>
          <w:p w14:paraId="3DED8CA4"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5D393A6E"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2D6BA5AB"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0" w:type="dxa"/>
          </w:tcPr>
          <w:p w14:paraId="09D576C2" w14:textId="77777777" w:rsidR="00C5042C" w:rsidRPr="00CB3363" w:rsidRDefault="00C5042C" w:rsidP="00095E80">
            <w:pPr>
              <w:keepNext/>
              <w:keepLines/>
              <w:spacing w:line="276" w:lineRule="auto"/>
              <w:rPr>
                <w:u w:val="single"/>
              </w:rPr>
            </w:pPr>
            <w:r>
              <w:rPr>
                <w:u w:val="single"/>
              </w:rPr>
              <w:t>TimesheetId</w:t>
            </w:r>
          </w:p>
        </w:tc>
        <w:tc>
          <w:tcPr>
            <w:tcW w:w="0" w:type="dxa"/>
          </w:tcPr>
          <w:p w14:paraId="5D399A36"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0" w:type="dxa"/>
          </w:tcPr>
          <w:p w14:paraId="05DDEA21"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của chặng, khoá ngoại và bắt buộc.</w:t>
            </w:r>
          </w:p>
        </w:tc>
      </w:tr>
      <w:tr w:rsidR="00C5042C" w:rsidRPr="001F2BA4" w14:paraId="38E4B6FF"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15BF5502" w14:textId="77777777" w:rsidR="00C5042C" w:rsidRDefault="00C5042C" w:rsidP="00095E80">
            <w:pPr>
              <w:keepNext/>
              <w:keepLines/>
              <w:spacing w:line="276" w:lineRule="auto"/>
            </w:pPr>
            <w:r>
              <w:rPr>
                <w:u w:val="single"/>
              </w:rPr>
              <w:t>ClassroomId</w:t>
            </w:r>
          </w:p>
        </w:tc>
        <w:tc>
          <w:tcPr>
            <w:tcW w:w="2239" w:type="dxa"/>
          </w:tcPr>
          <w:p w14:paraId="682CF6EE"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tcPr>
          <w:p w14:paraId="2009F40F"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phòng học, khoá ngoại và bắt buộc.</w:t>
            </w:r>
          </w:p>
        </w:tc>
      </w:tr>
      <w:tr w:rsidR="00C5042C" w:rsidRPr="001F2BA4" w14:paraId="2CB4F31E"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394D1C6B" w14:textId="77777777" w:rsidR="00C5042C" w:rsidRPr="001F2BA4" w:rsidRDefault="00C5042C" w:rsidP="00095E80">
            <w:pPr>
              <w:keepNext/>
              <w:keepLines/>
              <w:spacing w:line="276" w:lineRule="auto"/>
            </w:pPr>
            <w:r>
              <w:rPr>
                <w:u w:val="single"/>
              </w:rPr>
              <w:t>ManagerId</w:t>
            </w:r>
          </w:p>
        </w:tc>
        <w:tc>
          <w:tcPr>
            <w:tcW w:w="2239" w:type="dxa"/>
          </w:tcPr>
          <w:p w14:paraId="5E480F28"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tcPr>
          <w:p w14:paraId="0D7A6D04"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người quản lý phòng học trong khung giờ, khoá ngoại và bắt buộc.</w:t>
            </w:r>
          </w:p>
        </w:tc>
      </w:tr>
    </w:tbl>
    <w:p w14:paraId="34DF965F" w14:textId="0AED23BB" w:rsidR="00C5042C" w:rsidRPr="00820649" w:rsidRDefault="00C5042C" w:rsidP="00095E80">
      <w:pPr>
        <w:pStyle w:val="Caption"/>
        <w:ind w:right="-758"/>
      </w:pPr>
      <w:bookmarkStart w:id="107" w:name="_Toc9523217"/>
      <w:r>
        <w:t xml:space="preserve">Bảng </w:t>
      </w:r>
      <w:fldSimple w:instr=" SEQ Bảng \* ARABIC ">
        <w:r w:rsidR="0052687B">
          <w:rPr>
            <w:noProof/>
          </w:rPr>
          <w:t>9</w:t>
        </w:r>
      </w:fldSimple>
      <w:r>
        <w:t>. Bảng Timesheet2Classroom – Liên kết chặng, phòng học và người quản lý</w:t>
      </w:r>
      <w:bookmarkEnd w:id="107"/>
    </w:p>
    <w:p w14:paraId="00989780" w14:textId="77777777" w:rsidR="00C5042C" w:rsidRPr="00CB3363"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40F683B4"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78F8CCEF" w14:textId="77777777" w:rsidR="00C5042C" w:rsidRPr="001F2BA4" w:rsidRDefault="00C5042C" w:rsidP="00095E80">
            <w:pPr>
              <w:keepNext/>
              <w:keepLines/>
              <w:spacing w:line="276" w:lineRule="auto"/>
              <w:jc w:val="center"/>
            </w:pPr>
            <w:r w:rsidRPr="001F2BA4">
              <w:t>Tên trường</w:t>
            </w:r>
          </w:p>
        </w:tc>
        <w:tc>
          <w:tcPr>
            <w:tcW w:w="2239" w:type="dxa"/>
            <w:hideMark/>
          </w:tcPr>
          <w:p w14:paraId="7BDAD8F2"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15C1A57E"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603F0E66"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4C275B52" w14:textId="77777777" w:rsidR="00C5042C" w:rsidRPr="00CB3363" w:rsidRDefault="00C5042C" w:rsidP="00095E80">
            <w:pPr>
              <w:keepNext/>
              <w:keepLines/>
              <w:spacing w:line="276" w:lineRule="auto"/>
              <w:rPr>
                <w:u w:val="single"/>
              </w:rPr>
            </w:pPr>
            <w:r>
              <w:rPr>
                <w:u w:val="single"/>
              </w:rPr>
              <w:t>BuildingId</w:t>
            </w:r>
          </w:p>
        </w:tc>
        <w:tc>
          <w:tcPr>
            <w:tcW w:w="2239" w:type="dxa"/>
            <w:hideMark/>
          </w:tcPr>
          <w:p w14:paraId="1CE724D8"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6A7D33F4"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toà nhà, tăng dần và bắt buộc.</w:t>
            </w:r>
          </w:p>
        </w:tc>
      </w:tr>
      <w:tr w:rsidR="00C5042C" w:rsidRPr="001F2BA4" w14:paraId="7A478D6A"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6E185B6F" w14:textId="77777777" w:rsidR="00C5042C" w:rsidRPr="00152B77" w:rsidRDefault="00C5042C" w:rsidP="00095E80">
            <w:pPr>
              <w:keepNext/>
              <w:keepLines/>
              <w:spacing w:line="276" w:lineRule="auto"/>
            </w:pPr>
            <w:r w:rsidRPr="00152B77">
              <w:t>Name</w:t>
            </w:r>
          </w:p>
        </w:tc>
        <w:tc>
          <w:tcPr>
            <w:tcW w:w="2239" w:type="dxa"/>
            <w:hideMark/>
          </w:tcPr>
          <w:p w14:paraId="37789F3F"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N</w:t>
            </w:r>
            <w:r w:rsidRPr="001F2BA4">
              <w:t>VARCHAR(</w:t>
            </w:r>
            <w:r>
              <w:t>40</w:t>
            </w:r>
            <w:r w:rsidRPr="001F2BA4">
              <w:t>)</w:t>
            </w:r>
          </w:p>
        </w:tc>
        <w:tc>
          <w:tcPr>
            <w:tcW w:w="5005" w:type="dxa"/>
            <w:hideMark/>
          </w:tcPr>
          <w:p w14:paraId="2981F959"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Tên toà nhà, duy nhất và bắt buộc. Mặc định là “D3”</w:t>
            </w:r>
          </w:p>
        </w:tc>
      </w:tr>
      <w:tr w:rsidR="00C5042C" w:rsidRPr="001F2BA4" w14:paraId="5CE2958A"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260923A8" w14:textId="77777777" w:rsidR="00C5042C" w:rsidRDefault="00C5042C" w:rsidP="00095E80">
            <w:pPr>
              <w:keepNext/>
              <w:keepLines/>
              <w:spacing w:line="276" w:lineRule="auto"/>
            </w:pPr>
            <w:r>
              <w:t>SubName</w:t>
            </w:r>
          </w:p>
        </w:tc>
        <w:tc>
          <w:tcPr>
            <w:tcW w:w="2239" w:type="dxa"/>
          </w:tcPr>
          <w:p w14:paraId="47A99928" w14:textId="77777777" w:rsidR="00C5042C" w:rsidRPr="00BE76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rPr>
                <w:szCs w:val="26"/>
              </w:rPr>
            </w:pPr>
            <w:r>
              <w:t>N</w:t>
            </w:r>
            <w:r w:rsidRPr="001F2BA4">
              <w:t>VARCHAR(</w:t>
            </w:r>
            <w:r>
              <w:t>40</w:t>
            </w:r>
            <w:r w:rsidRPr="001F2BA4">
              <w:t>)</w:t>
            </w:r>
          </w:p>
        </w:tc>
        <w:tc>
          <w:tcPr>
            <w:tcW w:w="5005" w:type="dxa"/>
          </w:tcPr>
          <w:p w14:paraId="5065650D"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Tên khác của toà nhà.</w:t>
            </w:r>
          </w:p>
        </w:tc>
      </w:tr>
      <w:tr w:rsidR="00C5042C" w:rsidRPr="0053250D" w14:paraId="58D1D735"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7B8FA599" w14:textId="77777777" w:rsidR="00C5042C" w:rsidRPr="001F2BA4" w:rsidDel="00F12BD0" w:rsidRDefault="00C5042C" w:rsidP="00095E80">
            <w:pPr>
              <w:keepNext/>
              <w:keepLines/>
              <w:spacing w:line="276" w:lineRule="auto"/>
            </w:pPr>
            <w:r>
              <w:t>Location</w:t>
            </w:r>
          </w:p>
        </w:tc>
        <w:tc>
          <w:tcPr>
            <w:tcW w:w="2239" w:type="dxa"/>
          </w:tcPr>
          <w:p w14:paraId="50D0CFF3"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BE762C">
              <w:rPr>
                <w:szCs w:val="26"/>
              </w:rPr>
              <w:t>GEOMETRY</w:t>
            </w:r>
          </w:p>
        </w:tc>
        <w:tc>
          <w:tcPr>
            <w:tcW w:w="5005" w:type="dxa"/>
          </w:tcPr>
          <w:p w14:paraId="75C6705F" w14:textId="77777777" w:rsidR="00C5042C" w:rsidRPr="0053250D" w:rsidDel="00DC20C8"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rPr>
                <w:lang w:val="fr-FR"/>
              </w:rPr>
            </w:pPr>
            <w:r>
              <w:t xml:space="preserve">Toạ độ toà nhà trên Google Maps, bắt buộc. </w:t>
            </w:r>
            <w:r w:rsidRPr="0053250D">
              <w:rPr>
                <w:lang w:val="fr-FR"/>
              </w:rPr>
              <w:t>Mặc định là toạ độ nhà D3: 'POINT(21.004797 105.845266)'</w:t>
            </w:r>
          </w:p>
        </w:tc>
      </w:tr>
      <w:tr w:rsidR="00C5042C" w:rsidRPr="001F2BA4" w14:paraId="4602BE33"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0539FF46" w14:textId="77777777" w:rsidR="00C5042C" w:rsidRDefault="00C5042C" w:rsidP="00095E80">
            <w:pPr>
              <w:keepNext/>
              <w:keepLines/>
              <w:spacing w:line="276" w:lineRule="auto"/>
            </w:pPr>
            <w:r>
              <w:t>Note</w:t>
            </w:r>
          </w:p>
        </w:tc>
        <w:tc>
          <w:tcPr>
            <w:tcW w:w="2239" w:type="dxa"/>
          </w:tcPr>
          <w:p w14:paraId="1D02CCF1" w14:textId="77777777" w:rsidR="00C5042C" w:rsidRPr="00BE76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rPr>
                <w:szCs w:val="26"/>
              </w:rPr>
            </w:pPr>
            <w:r>
              <w:t>N</w:t>
            </w:r>
            <w:r w:rsidRPr="001F2BA4">
              <w:t>VARCHAR(</w:t>
            </w:r>
            <w:r>
              <w:t>100</w:t>
            </w:r>
            <w:r w:rsidRPr="001F2BA4">
              <w:t>)</w:t>
            </w:r>
          </w:p>
        </w:tc>
        <w:tc>
          <w:tcPr>
            <w:tcW w:w="5005" w:type="dxa"/>
          </w:tcPr>
          <w:p w14:paraId="0F7CE8FC" w14:textId="77777777" w:rsidR="00C5042C"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Pr>
                <w:lang w:val="vi-VN"/>
              </w:rPr>
              <w:t>Ghi chú</w:t>
            </w:r>
          </w:p>
        </w:tc>
      </w:tr>
    </w:tbl>
    <w:p w14:paraId="72477C45" w14:textId="5DD29E98" w:rsidR="00C5042C" w:rsidRPr="00820649" w:rsidRDefault="00C5042C" w:rsidP="00095E80">
      <w:pPr>
        <w:pStyle w:val="Caption"/>
        <w:ind w:right="-398"/>
      </w:pPr>
      <w:bookmarkStart w:id="108" w:name="_Toc9523218"/>
      <w:r>
        <w:t xml:space="preserve">Bảng </w:t>
      </w:r>
      <w:fldSimple w:instr=" SEQ Bảng \* ARABIC ">
        <w:r w:rsidR="0052687B">
          <w:rPr>
            <w:noProof/>
          </w:rPr>
          <w:t>10</w:t>
        </w:r>
      </w:fldSimple>
      <w:r>
        <w:t>. Bảng Building – Danh sách các toà nhà của trường</w:t>
      </w:r>
      <w:bookmarkEnd w:id="108"/>
    </w:p>
    <w:p w14:paraId="3B7769CA" w14:textId="77777777" w:rsidR="00C5042C" w:rsidRPr="00CB3363"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0024AE49"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6F2234A2" w14:textId="77777777" w:rsidR="00C5042C" w:rsidRPr="001F2BA4" w:rsidRDefault="00C5042C" w:rsidP="00095E80">
            <w:pPr>
              <w:keepNext/>
              <w:keepLines/>
              <w:spacing w:line="276" w:lineRule="auto"/>
              <w:jc w:val="center"/>
            </w:pPr>
            <w:r w:rsidRPr="001F2BA4">
              <w:lastRenderedPageBreak/>
              <w:t>Tên trường</w:t>
            </w:r>
          </w:p>
        </w:tc>
        <w:tc>
          <w:tcPr>
            <w:tcW w:w="2239" w:type="dxa"/>
            <w:hideMark/>
          </w:tcPr>
          <w:p w14:paraId="0E4A2B48"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4E6B2985" w14:textId="77777777" w:rsidR="00C5042C" w:rsidRPr="001F2BA4" w:rsidRDefault="00C5042C" w:rsidP="00095E80">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5E84921C"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1A3EC744" w14:textId="77777777" w:rsidR="00C5042C" w:rsidRPr="00CB3363" w:rsidRDefault="00C5042C" w:rsidP="00095E80">
            <w:pPr>
              <w:keepNext/>
              <w:keepLines/>
              <w:spacing w:line="276" w:lineRule="auto"/>
              <w:rPr>
                <w:u w:val="single"/>
              </w:rPr>
            </w:pPr>
            <w:r>
              <w:rPr>
                <w:u w:val="single"/>
              </w:rPr>
              <w:t>BuildingId</w:t>
            </w:r>
          </w:p>
        </w:tc>
        <w:tc>
          <w:tcPr>
            <w:tcW w:w="2239" w:type="dxa"/>
            <w:hideMark/>
          </w:tcPr>
          <w:p w14:paraId="756F3DA3"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479C9ECA"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toà nhà, khoá ngoại và bắt buộc.</w:t>
            </w:r>
          </w:p>
        </w:tc>
      </w:tr>
      <w:tr w:rsidR="00C5042C" w:rsidRPr="001F2BA4" w14:paraId="2BCFB4B4"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1EE61723" w14:textId="77777777" w:rsidR="00C5042C" w:rsidRPr="009A6912" w:rsidRDefault="00C5042C" w:rsidP="00095E80">
            <w:pPr>
              <w:keepNext/>
              <w:keepLines/>
              <w:spacing w:line="276" w:lineRule="auto"/>
            </w:pPr>
            <w:r>
              <w:rPr>
                <w:u w:val="single"/>
              </w:rPr>
              <w:t>ClassroomId</w:t>
            </w:r>
          </w:p>
        </w:tc>
        <w:tc>
          <w:tcPr>
            <w:tcW w:w="2239" w:type="dxa"/>
            <w:hideMark/>
          </w:tcPr>
          <w:p w14:paraId="7C1260D2"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68194096" w14:textId="77777777" w:rsidR="00C5042C" w:rsidRPr="001F2BA4" w:rsidRDefault="00C5042C" w:rsidP="00095E80">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 xml:space="preserve">ID </w:t>
            </w:r>
            <w:r>
              <w:t>phòng học, khoá ngoại và bắt buộc.</w:t>
            </w:r>
          </w:p>
        </w:tc>
      </w:tr>
    </w:tbl>
    <w:p w14:paraId="5A541AAE" w14:textId="45D66354" w:rsidR="00C5042C" w:rsidRPr="00820649" w:rsidRDefault="00C5042C" w:rsidP="00095E80">
      <w:pPr>
        <w:pStyle w:val="Caption"/>
        <w:ind w:right="-668"/>
      </w:pPr>
      <w:bookmarkStart w:id="109" w:name="_Toc9523219"/>
      <w:r>
        <w:t xml:space="preserve">Bảng </w:t>
      </w:r>
      <w:fldSimple w:instr=" SEQ Bảng \* ARABIC ">
        <w:r w:rsidR="0052687B">
          <w:rPr>
            <w:noProof/>
          </w:rPr>
          <w:t>11</w:t>
        </w:r>
      </w:fldSimple>
      <w:r>
        <w:t>. Bảng Building2Classroom – Liên kết toà nhà và các phòng học trong đó</w:t>
      </w:r>
      <w:bookmarkEnd w:id="109"/>
      <w:r>
        <w:t xml:space="preserve"> </w:t>
      </w:r>
    </w:p>
    <w:p w14:paraId="67907560" w14:textId="77777777" w:rsidR="00C5042C" w:rsidRPr="00CB3363" w:rsidRDefault="00C5042C" w:rsidP="00C5042C"/>
    <w:tbl>
      <w:tblPr>
        <w:tblStyle w:val="GridTable1Light"/>
        <w:tblW w:w="9558" w:type="dxa"/>
        <w:tblLook w:val="04A0" w:firstRow="1" w:lastRow="0" w:firstColumn="1" w:lastColumn="0" w:noHBand="0" w:noVBand="1"/>
      </w:tblPr>
      <w:tblGrid>
        <w:gridCol w:w="2314"/>
        <w:gridCol w:w="2239"/>
        <w:gridCol w:w="5005"/>
      </w:tblGrid>
      <w:tr w:rsidR="00C5042C" w:rsidRPr="001F2BA4" w14:paraId="1ACAD746" w14:textId="77777777" w:rsidTr="00AF349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2BF3E0DB" w14:textId="77777777" w:rsidR="00C5042C" w:rsidRPr="001F2BA4" w:rsidRDefault="00C5042C" w:rsidP="00B43862">
            <w:pPr>
              <w:keepNext/>
              <w:keepLines/>
              <w:spacing w:line="276" w:lineRule="auto"/>
              <w:jc w:val="center"/>
            </w:pPr>
            <w:r w:rsidRPr="001F2BA4">
              <w:t>Tên trường</w:t>
            </w:r>
          </w:p>
        </w:tc>
        <w:tc>
          <w:tcPr>
            <w:tcW w:w="2239" w:type="dxa"/>
            <w:hideMark/>
          </w:tcPr>
          <w:p w14:paraId="46060A80" w14:textId="77777777" w:rsidR="00C5042C" w:rsidRPr="001F2BA4" w:rsidRDefault="00C5042C" w:rsidP="00B43862">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70CD9B47" w14:textId="77777777" w:rsidR="00C5042C" w:rsidRPr="001F2BA4" w:rsidRDefault="00C5042C" w:rsidP="00B43862">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C5042C" w:rsidRPr="001F2BA4" w14:paraId="5DFE538E"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72B1623B" w14:textId="77777777" w:rsidR="00C5042C" w:rsidRPr="00CB3363" w:rsidRDefault="00C5042C" w:rsidP="00B43862">
            <w:pPr>
              <w:keepNext/>
              <w:keepLines/>
              <w:spacing w:line="276" w:lineRule="auto"/>
              <w:rPr>
                <w:u w:val="single"/>
              </w:rPr>
            </w:pPr>
            <w:r>
              <w:rPr>
                <w:u w:val="single"/>
              </w:rPr>
              <w:t>NewsId</w:t>
            </w:r>
          </w:p>
        </w:tc>
        <w:tc>
          <w:tcPr>
            <w:tcW w:w="2239" w:type="dxa"/>
            <w:hideMark/>
          </w:tcPr>
          <w:p w14:paraId="1A126E6B" w14:textId="77777777" w:rsidR="00C5042C" w:rsidRPr="001F2BA4"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INT</w:t>
            </w:r>
          </w:p>
        </w:tc>
        <w:tc>
          <w:tcPr>
            <w:tcW w:w="5005" w:type="dxa"/>
            <w:hideMark/>
          </w:tcPr>
          <w:p w14:paraId="5022B172" w14:textId="77777777" w:rsidR="00C5042C" w:rsidRPr="001F2BA4"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rsidRPr="001F2BA4">
              <w:t>ID</w:t>
            </w:r>
            <w:r>
              <w:t xml:space="preserve"> tin tức, tăng dần và bắt buộc.</w:t>
            </w:r>
          </w:p>
        </w:tc>
      </w:tr>
      <w:tr w:rsidR="00C5042C" w:rsidRPr="001F2BA4" w14:paraId="75275604"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00D85312" w14:textId="77777777" w:rsidR="00C5042C" w:rsidRPr="00C44B39" w:rsidRDefault="00C5042C" w:rsidP="00B43862">
            <w:pPr>
              <w:keepNext/>
              <w:keepLines/>
              <w:spacing w:line="276" w:lineRule="auto"/>
            </w:pPr>
            <w:r>
              <w:t>ImageUrl</w:t>
            </w:r>
          </w:p>
        </w:tc>
        <w:tc>
          <w:tcPr>
            <w:tcW w:w="2239" w:type="dxa"/>
          </w:tcPr>
          <w:p w14:paraId="05F77CE9" w14:textId="77777777" w:rsidR="00C5042C"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VARCHAR(300)</w:t>
            </w:r>
          </w:p>
        </w:tc>
        <w:tc>
          <w:tcPr>
            <w:tcW w:w="5005" w:type="dxa"/>
          </w:tcPr>
          <w:p w14:paraId="027F9FEF" w14:textId="77777777" w:rsidR="00C5042C"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Đường dẫn ảnh minh hoạ tin tức.</w:t>
            </w:r>
          </w:p>
        </w:tc>
      </w:tr>
      <w:tr w:rsidR="00C5042C" w:rsidRPr="001F2BA4" w14:paraId="74DC9A8D"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011BCF3F" w14:textId="77777777" w:rsidR="00C5042C" w:rsidRPr="009A6912" w:rsidRDefault="00C5042C" w:rsidP="00B43862">
            <w:pPr>
              <w:keepNext/>
              <w:keepLines/>
              <w:spacing w:line="276" w:lineRule="auto"/>
            </w:pPr>
            <w:r>
              <w:t>Title</w:t>
            </w:r>
          </w:p>
        </w:tc>
        <w:tc>
          <w:tcPr>
            <w:tcW w:w="2239" w:type="dxa"/>
            <w:hideMark/>
          </w:tcPr>
          <w:p w14:paraId="22EA5950" w14:textId="77777777" w:rsidR="00C5042C" w:rsidRPr="001F2BA4"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NVARCHAR(100)</w:t>
            </w:r>
          </w:p>
        </w:tc>
        <w:tc>
          <w:tcPr>
            <w:tcW w:w="5005" w:type="dxa"/>
            <w:hideMark/>
          </w:tcPr>
          <w:p w14:paraId="13711919" w14:textId="77777777" w:rsidR="00C5042C" w:rsidRPr="001F2BA4"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Tiêu đề tin tức, bắt buộc.</w:t>
            </w:r>
          </w:p>
        </w:tc>
      </w:tr>
      <w:tr w:rsidR="00C5042C" w:rsidRPr="001F2BA4" w14:paraId="2BB1FC6E"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4E21F9D6" w14:textId="77777777" w:rsidR="00C5042C" w:rsidRPr="00152B77" w:rsidRDefault="00C5042C" w:rsidP="00B43862">
            <w:pPr>
              <w:keepNext/>
              <w:keepLines/>
              <w:spacing w:line="276" w:lineRule="auto"/>
            </w:pPr>
            <w:r w:rsidRPr="00152B77">
              <w:t>Url</w:t>
            </w:r>
          </w:p>
        </w:tc>
        <w:tc>
          <w:tcPr>
            <w:tcW w:w="2239" w:type="dxa"/>
          </w:tcPr>
          <w:p w14:paraId="087A6A7A" w14:textId="77777777" w:rsidR="00C5042C" w:rsidRPr="001F2BA4"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NVARCHAR(300)</w:t>
            </w:r>
          </w:p>
        </w:tc>
        <w:tc>
          <w:tcPr>
            <w:tcW w:w="5005" w:type="dxa"/>
          </w:tcPr>
          <w:p w14:paraId="5B5374BA" w14:textId="77777777" w:rsidR="00C5042C" w:rsidRPr="001F2BA4"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Đường dẫn đến trang tin tức, bắt buộc.</w:t>
            </w:r>
          </w:p>
        </w:tc>
      </w:tr>
      <w:tr w:rsidR="00C5042C" w:rsidRPr="001F2BA4" w14:paraId="4E5B9B2F"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662DE146" w14:textId="77777777" w:rsidR="00C5042C" w:rsidRPr="00152B77" w:rsidRDefault="00C5042C" w:rsidP="00B43862">
            <w:pPr>
              <w:keepNext/>
              <w:keepLines/>
              <w:spacing w:line="276" w:lineRule="auto"/>
            </w:pPr>
            <w:r>
              <w:t>Summary</w:t>
            </w:r>
          </w:p>
        </w:tc>
        <w:tc>
          <w:tcPr>
            <w:tcW w:w="2239" w:type="dxa"/>
          </w:tcPr>
          <w:p w14:paraId="0928280E" w14:textId="77777777" w:rsidR="00C5042C"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NVARCHAR(100)</w:t>
            </w:r>
          </w:p>
        </w:tc>
        <w:tc>
          <w:tcPr>
            <w:tcW w:w="5005" w:type="dxa"/>
          </w:tcPr>
          <w:p w14:paraId="64954A98" w14:textId="77777777" w:rsidR="00C5042C"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Tóm tắt nội dung tin tức, bắt buộc.</w:t>
            </w:r>
          </w:p>
        </w:tc>
      </w:tr>
      <w:tr w:rsidR="00C5042C" w:rsidRPr="001F2BA4" w14:paraId="12743BC3" w14:textId="77777777" w:rsidTr="00AF3497">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2B5D3E7B" w14:textId="77777777" w:rsidR="00C5042C" w:rsidRDefault="00C5042C" w:rsidP="00B43862">
            <w:pPr>
              <w:keepNext/>
              <w:keepLines/>
              <w:spacing w:line="276" w:lineRule="auto"/>
            </w:pPr>
            <w:r>
              <w:t>IsShowing</w:t>
            </w:r>
          </w:p>
        </w:tc>
        <w:tc>
          <w:tcPr>
            <w:tcW w:w="2239" w:type="dxa"/>
          </w:tcPr>
          <w:p w14:paraId="3332B772" w14:textId="77777777" w:rsidR="00C5042C"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BIT</w:t>
            </w:r>
          </w:p>
        </w:tc>
        <w:tc>
          <w:tcPr>
            <w:tcW w:w="5005" w:type="dxa"/>
          </w:tcPr>
          <w:p w14:paraId="3BB4642F" w14:textId="77777777" w:rsidR="00C5042C" w:rsidRDefault="00C5042C" w:rsidP="00B43862">
            <w:pPr>
              <w:keepNext/>
              <w:keepLines/>
              <w:spacing w:line="276" w:lineRule="auto"/>
              <w:cnfStyle w:val="000000000000" w:firstRow="0" w:lastRow="0" w:firstColumn="0" w:lastColumn="0" w:oddVBand="0" w:evenVBand="0" w:oddHBand="0" w:evenHBand="0" w:firstRowFirstColumn="0" w:firstRowLastColumn="0" w:lastRowFirstColumn="0" w:lastRowLastColumn="0"/>
            </w:pPr>
            <w:r>
              <w:t>Đánh dấu có hiển thị không (0 là không hiển thị, 1 là hiển thị), bắt buộc.</w:t>
            </w:r>
          </w:p>
        </w:tc>
      </w:tr>
    </w:tbl>
    <w:p w14:paraId="690AC932" w14:textId="428C951E" w:rsidR="00C5042C" w:rsidRDefault="00C5042C" w:rsidP="00E94273">
      <w:pPr>
        <w:pStyle w:val="Caption"/>
        <w:ind w:right="-668"/>
      </w:pPr>
      <w:bookmarkStart w:id="110" w:name="_Toc9523220"/>
      <w:r>
        <w:t xml:space="preserve">Bảng </w:t>
      </w:r>
      <w:r w:rsidR="00F630C5">
        <w:rPr>
          <w:bCs w:val="0"/>
          <w:i w:val="0"/>
        </w:rPr>
        <w:fldChar w:fldCharType="begin"/>
      </w:r>
      <w:r w:rsidR="00F630C5">
        <w:rPr>
          <w:bCs w:val="0"/>
          <w:i w:val="0"/>
        </w:rPr>
        <w:instrText xml:space="preserve"> SEQ Bảng \* ARABIC </w:instrText>
      </w:r>
      <w:r w:rsidR="00F630C5">
        <w:rPr>
          <w:bCs w:val="0"/>
          <w:i w:val="0"/>
        </w:rPr>
        <w:fldChar w:fldCharType="separate"/>
      </w:r>
      <w:r w:rsidR="0052687B">
        <w:rPr>
          <w:bCs w:val="0"/>
          <w:i w:val="0"/>
          <w:noProof/>
        </w:rPr>
        <w:t>12</w:t>
      </w:r>
      <w:r w:rsidR="00F630C5">
        <w:rPr>
          <w:bCs w:val="0"/>
          <w:i w:val="0"/>
          <w:noProof/>
        </w:rPr>
        <w:fldChar w:fldCharType="end"/>
      </w:r>
      <w:r>
        <w:t>. Bảng News – Danh sách tin tức</w:t>
      </w:r>
      <w:bookmarkStart w:id="111" w:name="_Toc2689637"/>
      <w:bookmarkEnd w:id="110"/>
      <w:bookmarkEnd w:id="111"/>
    </w:p>
    <w:p w14:paraId="626C4232" w14:textId="77777777" w:rsidR="00457D1F" w:rsidRPr="0018480F" w:rsidRDefault="00457D1F" w:rsidP="0018480F"/>
    <w:tbl>
      <w:tblPr>
        <w:tblStyle w:val="GridTable1Light"/>
        <w:tblW w:w="9558" w:type="dxa"/>
        <w:tblLook w:val="04A0" w:firstRow="1" w:lastRow="0" w:firstColumn="1" w:lastColumn="0" w:noHBand="0" w:noVBand="1"/>
      </w:tblPr>
      <w:tblGrid>
        <w:gridCol w:w="2314"/>
        <w:gridCol w:w="2239"/>
        <w:gridCol w:w="5005"/>
      </w:tblGrid>
      <w:tr w:rsidR="00457D1F" w:rsidRPr="001F2BA4" w14:paraId="24410E70" w14:textId="77777777" w:rsidTr="00624BE8">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314" w:type="dxa"/>
            <w:hideMark/>
          </w:tcPr>
          <w:p w14:paraId="352CC1CC" w14:textId="77777777" w:rsidR="00457D1F" w:rsidRPr="001F2BA4" w:rsidRDefault="00457D1F" w:rsidP="00624BE8">
            <w:pPr>
              <w:keepNext/>
              <w:keepLines/>
              <w:spacing w:line="276" w:lineRule="auto"/>
              <w:jc w:val="center"/>
            </w:pPr>
            <w:r w:rsidRPr="001F2BA4">
              <w:t>Tên trường</w:t>
            </w:r>
          </w:p>
        </w:tc>
        <w:tc>
          <w:tcPr>
            <w:tcW w:w="2239" w:type="dxa"/>
            <w:hideMark/>
          </w:tcPr>
          <w:p w14:paraId="11138D39" w14:textId="77777777" w:rsidR="00457D1F" w:rsidRPr="001F2BA4" w:rsidRDefault="00457D1F" w:rsidP="00624BE8">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Kiểu dữ liệu</w:t>
            </w:r>
          </w:p>
        </w:tc>
        <w:tc>
          <w:tcPr>
            <w:tcW w:w="5005" w:type="dxa"/>
            <w:hideMark/>
          </w:tcPr>
          <w:p w14:paraId="361D7C94" w14:textId="77777777" w:rsidR="00457D1F" w:rsidRPr="001F2BA4" w:rsidRDefault="00457D1F" w:rsidP="00624BE8">
            <w:pPr>
              <w:keepNext/>
              <w:keepLines/>
              <w:spacing w:line="276" w:lineRule="auto"/>
              <w:jc w:val="center"/>
              <w:cnfStyle w:val="100000000000" w:firstRow="1" w:lastRow="0" w:firstColumn="0" w:lastColumn="0" w:oddVBand="0" w:evenVBand="0" w:oddHBand="0" w:evenHBand="0" w:firstRowFirstColumn="0" w:firstRowLastColumn="0" w:lastRowFirstColumn="0" w:lastRowLastColumn="0"/>
            </w:pPr>
            <w:r w:rsidRPr="001F2BA4">
              <w:t>Ghi chú</w:t>
            </w:r>
          </w:p>
        </w:tc>
      </w:tr>
      <w:tr w:rsidR="00457D1F" w:rsidRPr="001F2BA4" w14:paraId="3EA7B057" w14:textId="77777777" w:rsidTr="00624BE8">
        <w:trPr>
          <w:trHeight w:val="330"/>
        </w:trPr>
        <w:tc>
          <w:tcPr>
            <w:cnfStyle w:val="001000000000" w:firstRow="0" w:lastRow="0" w:firstColumn="1" w:lastColumn="0" w:oddVBand="0" w:evenVBand="0" w:oddHBand="0" w:evenHBand="0" w:firstRowFirstColumn="0" w:firstRowLastColumn="0" w:lastRowFirstColumn="0" w:lastRowLastColumn="0"/>
            <w:tcW w:w="2314" w:type="dxa"/>
          </w:tcPr>
          <w:p w14:paraId="0E0E0764" w14:textId="0A7C6320" w:rsidR="00457D1F" w:rsidRDefault="00457D1F" w:rsidP="00457D1F">
            <w:pPr>
              <w:keepNext/>
              <w:keepLines/>
              <w:spacing w:line="276" w:lineRule="auto"/>
            </w:pPr>
            <w:r>
              <w:t>FormUrl</w:t>
            </w:r>
          </w:p>
        </w:tc>
        <w:tc>
          <w:tcPr>
            <w:tcW w:w="2239" w:type="dxa"/>
          </w:tcPr>
          <w:p w14:paraId="4B3E41D9" w14:textId="6CABD28A" w:rsidR="00457D1F" w:rsidRDefault="00457D1F" w:rsidP="00457D1F">
            <w:pPr>
              <w:keepNext/>
              <w:keepLines/>
              <w:spacing w:line="276" w:lineRule="auto"/>
              <w:cnfStyle w:val="000000000000" w:firstRow="0" w:lastRow="0" w:firstColumn="0" w:lastColumn="0" w:oddVBand="0" w:evenVBand="0" w:oddHBand="0" w:evenHBand="0" w:firstRowFirstColumn="0" w:firstRowLastColumn="0" w:lastRowFirstColumn="0" w:lastRowLastColumn="0"/>
            </w:pPr>
            <w:r>
              <w:t>VARCHAR(300)</w:t>
            </w:r>
          </w:p>
        </w:tc>
        <w:tc>
          <w:tcPr>
            <w:tcW w:w="5005" w:type="dxa"/>
          </w:tcPr>
          <w:p w14:paraId="2E70F65A" w14:textId="768A7ACE" w:rsidR="00457D1F" w:rsidRDefault="00457D1F" w:rsidP="00457D1F">
            <w:pPr>
              <w:keepNext/>
              <w:keepLines/>
              <w:spacing w:line="276" w:lineRule="auto"/>
              <w:cnfStyle w:val="000000000000" w:firstRow="0" w:lastRow="0" w:firstColumn="0" w:lastColumn="0" w:oddVBand="0" w:evenVBand="0" w:oddHBand="0" w:evenHBand="0" w:firstRowFirstColumn="0" w:firstRowLastColumn="0" w:lastRowFirstColumn="0" w:lastRowLastColumn="0"/>
            </w:pPr>
            <w:r>
              <w:t>Đường dẫn form đăng ký thông tin người dùng</w:t>
            </w:r>
            <w:r w:rsidR="000742E8">
              <w:t xml:space="preserve"> để tạo tài khoản</w:t>
            </w:r>
            <w:r>
              <w:t>.</w:t>
            </w:r>
          </w:p>
        </w:tc>
      </w:tr>
    </w:tbl>
    <w:p w14:paraId="4224C4AF" w14:textId="68B815A0" w:rsidR="00457D1F" w:rsidRPr="00EE045F" w:rsidRDefault="00457D1F" w:rsidP="00457D1F">
      <w:pPr>
        <w:pStyle w:val="Caption"/>
        <w:ind w:right="-668"/>
      </w:pPr>
      <w:bookmarkStart w:id="112" w:name="_Toc9523221"/>
      <w:r>
        <w:t xml:space="preserve">Bảng </w:t>
      </w:r>
      <w:r>
        <w:rPr>
          <w:bCs w:val="0"/>
          <w:i w:val="0"/>
        </w:rPr>
        <w:fldChar w:fldCharType="begin"/>
      </w:r>
      <w:r>
        <w:rPr>
          <w:bCs w:val="0"/>
          <w:i w:val="0"/>
        </w:rPr>
        <w:instrText xml:space="preserve"> SEQ Bảng \* ARABIC </w:instrText>
      </w:r>
      <w:r>
        <w:rPr>
          <w:bCs w:val="0"/>
          <w:i w:val="0"/>
        </w:rPr>
        <w:fldChar w:fldCharType="separate"/>
      </w:r>
      <w:r w:rsidR="0052687B">
        <w:rPr>
          <w:bCs w:val="0"/>
          <w:i w:val="0"/>
          <w:noProof/>
        </w:rPr>
        <w:t>13</w:t>
      </w:r>
      <w:r>
        <w:rPr>
          <w:bCs w:val="0"/>
          <w:i w:val="0"/>
          <w:noProof/>
        </w:rPr>
        <w:fldChar w:fldCharType="end"/>
      </w:r>
      <w:r>
        <w:t>. Bảng Setting – Cài đặt</w:t>
      </w:r>
      <w:bookmarkEnd w:id="112"/>
    </w:p>
    <w:p w14:paraId="5D360D06" w14:textId="77777777" w:rsidR="00457D1F" w:rsidRPr="0018480F" w:rsidRDefault="00457D1F" w:rsidP="0018480F"/>
    <w:p w14:paraId="5DD58251" w14:textId="77777777" w:rsidR="00C5042C" w:rsidRDefault="00C5042C" w:rsidP="00C5042C">
      <w:pPr>
        <w:pStyle w:val="Heading2"/>
        <w:numPr>
          <w:ilvl w:val="1"/>
          <w:numId w:val="20"/>
        </w:numPr>
      </w:pPr>
      <w:bookmarkStart w:id="113" w:name="_Toc9538800"/>
      <w:r>
        <w:lastRenderedPageBreak/>
        <w:t>Biểu đồ trình tự</w:t>
      </w:r>
      <w:bookmarkEnd w:id="113"/>
    </w:p>
    <w:p w14:paraId="62F540A1" w14:textId="70C41176" w:rsidR="00C5042C" w:rsidRDefault="00C5042C" w:rsidP="00095E80">
      <w:pPr>
        <w:pStyle w:val="Heading3"/>
        <w:numPr>
          <w:ilvl w:val="2"/>
          <w:numId w:val="20"/>
        </w:numPr>
        <w:spacing w:after="240"/>
        <w:ind w:left="900" w:hanging="900"/>
      </w:pPr>
      <w:bookmarkStart w:id="114" w:name="_Hlk8228962"/>
      <w:bookmarkStart w:id="115" w:name="_Toc9538801"/>
      <w:r>
        <w:t>Đăng ký tài khoản</w:t>
      </w:r>
      <w:bookmarkEnd w:id="115"/>
    </w:p>
    <w:bookmarkEnd w:id="114"/>
    <w:bookmarkStart w:id="116" w:name="_MON_1613372644"/>
    <w:bookmarkEnd w:id="116"/>
    <w:p w14:paraId="75BD4D35" w14:textId="0028BC2B" w:rsidR="00C5042C" w:rsidRDefault="00E031B6" w:rsidP="00C5042C">
      <w:pPr>
        <w:pStyle w:val="Caption"/>
      </w:pPr>
      <w:r>
        <w:object w:dxaOrig="9556" w:dyaOrig="5935" w14:anchorId="0EE05202">
          <v:shape id="_x0000_i1030" type="#_x0000_t75" style="width:476.3pt;height:296.85pt" o:ole="">
            <v:imagedata r:id="rId27" o:title=""/>
          </v:shape>
          <o:OLEObject Type="Embed" ProgID="Word.Document.12" ShapeID="_x0000_i1030" DrawAspect="Content" ObjectID="_1620155677" r:id="rId28">
            <o:FieldCodes>\s</o:FieldCodes>
          </o:OLEObject>
        </w:object>
      </w:r>
    </w:p>
    <w:p w14:paraId="7A47D998" w14:textId="06F323FD" w:rsidR="00C5042C" w:rsidRPr="00D030ED" w:rsidRDefault="00C5042C" w:rsidP="00C5042C">
      <w:pPr>
        <w:pStyle w:val="Caption"/>
        <w:rPr>
          <w:lang w:val="vi-VN"/>
        </w:rPr>
      </w:pPr>
      <w:r w:rsidRPr="003F16CC">
        <w:t xml:space="preserve"> </w:t>
      </w:r>
      <w:bookmarkStart w:id="117" w:name="_Toc9418400"/>
      <w:r w:rsidRPr="00D030ED">
        <w:t xml:space="preserve">Hình </w:t>
      </w:r>
      <w:r w:rsidRPr="00D030ED">
        <w:fldChar w:fldCharType="begin"/>
      </w:r>
      <w:r w:rsidRPr="00152B77">
        <w:instrText xml:space="preserve"> SEQ Hình \* ARABIC </w:instrText>
      </w:r>
      <w:r w:rsidRPr="00D030ED">
        <w:fldChar w:fldCharType="separate"/>
      </w:r>
      <w:r w:rsidR="0052687B">
        <w:rPr>
          <w:noProof/>
        </w:rPr>
        <w:t>6</w:t>
      </w:r>
      <w:r w:rsidRPr="00D030ED">
        <w:fldChar w:fldCharType="end"/>
      </w:r>
      <w:r w:rsidRPr="00152B77">
        <w:t xml:space="preserve">. </w:t>
      </w:r>
      <w:r>
        <w:t>Bản vẽ biểu đồ trình tự đăng ký tài khoản</w:t>
      </w:r>
      <w:bookmarkEnd w:id="117"/>
    </w:p>
    <w:p w14:paraId="3173996D" w14:textId="77777777" w:rsidR="00C5042C" w:rsidRPr="00EC12E1" w:rsidRDefault="00C5042C" w:rsidP="00C5042C"/>
    <w:p w14:paraId="3AD1B228" w14:textId="0410BEF5" w:rsidR="00C5042C" w:rsidRDefault="007B258A" w:rsidP="00095E80">
      <w:pPr>
        <w:pStyle w:val="Heading3"/>
        <w:numPr>
          <w:ilvl w:val="2"/>
          <w:numId w:val="20"/>
        </w:numPr>
        <w:spacing w:after="240"/>
        <w:ind w:left="900" w:hanging="900"/>
      </w:pPr>
      <w:bookmarkStart w:id="118" w:name="_Toc9538802"/>
      <w:r>
        <w:t>Đăng nhập</w:t>
      </w:r>
      <w:bookmarkEnd w:id="118"/>
    </w:p>
    <w:bookmarkStart w:id="119" w:name="_MON_1613390498"/>
    <w:bookmarkEnd w:id="119"/>
    <w:p w14:paraId="21C1F2E9" w14:textId="4B4367D3" w:rsidR="00E031B6" w:rsidRPr="00095E80" w:rsidRDefault="00EB64A3" w:rsidP="00095E80">
      <w:pPr>
        <w:keepNext/>
        <w:keepLines/>
      </w:pPr>
      <w:r>
        <w:object w:dxaOrig="9525" w:dyaOrig="4836" w14:anchorId="4EB6D48B">
          <v:shape id="_x0000_i1031" type="#_x0000_t75" style="width:476.3pt;height:242.6pt" o:ole="">
            <v:imagedata r:id="rId29" o:title=""/>
          </v:shape>
          <o:OLEObject Type="Embed" ProgID="Word.Document.12" ShapeID="_x0000_i1031" DrawAspect="Content" ObjectID="_1620155678" r:id="rId30">
            <o:FieldCodes>\s</o:FieldCodes>
          </o:OLEObject>
        </w:object>
      </w:r>
    </w:p>
    <w:p w14:paraId="07018B7E" w14:textId="0937F425" w:rsidR="00C5042C" w:rsidRPr="00D030ED" w:rsidRDefault="00C5042C" w:rsidP="00095E80">
      <w:pPr>
        <w:pStyle w:val="Caption"/>
        <w:keepNext w:val="0"/>
        <w:keepLines w:val="0"/>
        <w:rPr>
          <w:lang w:val="vi-VN"/>
        </w:rPr>
      </w:pPr>
      <w:r w:rsidRPr="003F16CC">
        <w:t xml:space="preserve"> </w:t>
      </w:r>
      <w:bookmarkStart w:id="120" w:name="_Toc9418401"/>
      <w:r w:rsidRPr="00D030ED">
        <w:t xml:space="preserve">Hình </w:t>
      </w:r>
      <w:r w:rsidRPr="00D030ED">
        <w:fldChar w:fldCharType="begin"/>
      </w:r>
      <w:r w:rsidRPr="00152B77">
        <w:instrText xml:space="preserve"> SEQ Hình \* ARABIC </w:instrText>
      </w:r>
      <w:r w:rsidRPr="00D030ED">
        <w:fldChar w:fldCharType="separate"/>
      </w:r>
      <w:r w:rsidR="0052687B">
        <w:rPr>
          <w:noProof/>
        </w:rPr>
        <w:t>7</w:t>
      </w:r>
      <w:r w:rsidRPr="00D030ED">
        <w:fldChar w:fldCharType="end"/>
      </w:r>
      <w:r w:rsidRPr="00152B77">
        <w:t xml:space="preserve">. </w:t>
      </w:r>
      <w:r>
        <w:t xml:space="preserve">Bản vẽ biểu đồ trình tự đăng </w:t>
      </w:r>
      <w:bookmarkEnd w:id="120"/>
      <w:r w:rsidR="00AE4D1C">
        <w:t>nhập</w:t>
      </w:r>
    </w:p>
    <w:p w14:paraId="0051781B" w14:textId="4B18C176" w:rsidR="00C5042C" w:rsidRDefault="001E0CF8" w:rsidP="00095E80">
      <w:pPr>
        <w:pStyle w:val="Heading3"/>
        <w:numPr>
          <w:ilvl w:val="2"/>
          <w:numId w:val="20"/>
        </w:numPr>
        <w:spacing w:after="240"/>
        <w:ind w:left="900" w:hanging="900"/>
      </w:pPr>
      <w:bookmarkStart w:id="121" w:name="_Toc9329940"/>
      <w:bookmarkStart w:id="122" w:name="_Toc9330051"/>
      <w:bookmarkStart w:id="123" w:name="_Toc9538803"/>
      <w:bookmarkEnd w:id="121"/>
      <w:bookmarkEnd w:id="122"/>
      <w:r>
        <w:lastRenderedPageBreak/>
        <w:t>Nhắn tin</w:t>
      </w:r>
      <w:bookmarkEnd w:id="123"/>
    </w:p>
    <w:bookmarkStart w:id="124" w:name="_MON_1619871330"/>
    <w:bookmarkEnd w:id="124"/>
    <w:p w14:paraId="72861CB2" w14:textId="76DC506C" w:rsidR="00E031B6" w:rsidRPr="00095E80" w:rsidRDefault="003856E2" w:rsidP="00095E80">
      <w:pPr>
        <w:keepNext/>
        <w:keepLines/>
      </w:pPr>
      <w:r>
        <w:object w:dxaOrig="8439" w:dyaOrig="2726" w14:anchorId="5704ACB7">
          <v:shape id="_x0000_i1032" type="#_x0000_t75" style="width:422.05pt;height:136.25pt" o:ole="">
            <v:imagedata r:id="rId31" o:title=""/>
          </v:shape>
          <o:OLEObject Type="Embed" ProgID="Word.Document.12" ShapeID="_x0000_i1032" DrawAspect="Content" ObjectID="_1620155679" r:id="rId32">
            <o:FieldCodes>\s</o:FieldCodes>
          </o:OLEObject>
        </w:object>
      </w:r>
    </w:p>
    <w:p w14:paraId="5853117F" w14:textId="089CD449" w:rsidR="00C5042C" w:rsidRPr="00D030ED" w:rsidRDefault="00C5042C" w:rsidP="009251EF">
      <w:pPr>
        <w:pStyle w:val="Caption"/>
        <w:keepNext w:val="0"/>
        <w:keepLines w:val="0"/>
        <w:rPr>
          <w:lang w:val="vi-VN"/>
        </w:rPr>
      </w:pPr>
      <w:r w:rsidRPr="003F16CC">
        <w:t xml:space="preserve"> </w:t>
      </w:r>
      <w:bookmarkStart w:id="125" w:name="_Toc9418402"/>
      <w:r w:rsidRPr="00D030ED">
        <w:t xml:space="preserve">Hình </w:t>
      </w:r>
      <w:r w:rsidRPr="00D030ED">
        <w:fldChar w:fldCharType="begin"/>
      </w:r>
      <w:r w:rsidRPr="00152B77">
        <w:instrText xml:space="preserve"> SEQ Hình \* ARABIC </w:instrText>
      </w:r>
      <w:r w:rsidRPr="00D030ED">
        <w:fldChar w:fldCharType="separate"/>
      </w:r>
      <w:r w:rsidR="0052687B">
        <w:rPr>
          <w:noProof/>
        </w:rPr>
        <w:t>8</w:t>
      </w:r>
      <w:r w:rsidRPr="00D030ED">
        <w:fldChar w:fldCharType="end"/>
      </w:r>
      <w:r w:rsidRPr="00152B77">
        <w:t xml:space="preserve">. </w:t>
      </w:r>
      <w:r>
        <w:t xml:space="preserve">Bản vẽ biểu đồ trình tự </w:t>
      </w:r>
      <w:bookmarkEnd w:id="125"/>
      <w:r w:rsidR="00AE4D1C">
        <w:t>nhắn tin</w:t>
      </w:r>
    </w:p>
    <w:p w14:paraId="05386992" w14:textId="77777777" w:rsidR="00246415" w:rsidRDefault="00246415" w:rsidP="003856E2">
      <w:pPr>
        <w:pStyle w:val="Heading2"/>
        <w:numPr>
          <w:ilvl w:val="1"/>
          <w:numId w:val="20"/>
        </w:numPr>
        <w:sectPr w:rsidR="00246415" w:rsidSect="0053250D">
          <w:headerReference w:type="default" r:id="rId33"/>
          <w:footerReference w:type="even" r:id="rId34"/>
          <w:footerReference w:type="default" r:id="rId35"/>
          <w:pgSz w:w="11907" w:h="16840" w:code="9"/>
          <w:pgMar w:top="1138" w:right="1138" w:bottom="1138" w:left="1987" w:header="851" w:footer="497" w:gutter="0"/>
          <w:cols w:space="720"/>
          <w:titlePg/>
          <w:docGrid w:linePitch="360"/>
        </w:sectPr>
      </w:pPr>
    </w:p>
    <w:p w14:paraId="0E42AF5D" w14:textId="77777777" w:rsidR="00C5042C" w:rsidRDefault="00C5042C">
      <w:pPr>
        <w:pStyle w:val="Heading2"/>
        <w:numPr>
          <w:ilvl w:val="1"/>
          <w:numId w:val="20"/>
        </w:numPr>
      </w:pPr>
      <w:bookmarkStart w:id="126" w:name="_Toc9538804"/>
      <w:r>
        <w:lastRenderedPageBreak/>
        <w:t>Thiết kế giao diện/layout</w:t>
      </w:r>
      <w:bookmarkEnd w:id="126"/>
    </w:p>
    <w:p w14:paraId="24468A1F" w14:textId="5E2FCFD1" w:rsidR="00EC5F75" w:rsidRDefault="00EC5F75">
      <w:pPr>
        <w:pStyle w:val="Heading3"/>
        <w:numPr>
          <w:ilvl w:val="2"/>
          <w:numId w:val="20"/>
        </w:numPr>
        <w:spacing w:after="240"/>
        <w:ind w:left="900" w:hanging="900"/>
      </w:pPr>
      <w:bookmarkStart w:id="127" w:name="_Toc9538805"/>
      <w:r>
        <w:t>Màu đặc trưng</w:t>
      </w:r>
      <w:bookmarkEnd w:id="127"/>
    </w:p>
    <w:p w14:paraId="6B446E6C" w14:textId="479CACBE" w:rsidR="00EC5F75" w:rsidRDefault="00EC5F75" w:rsidP="009251EF">
      <w:pPr>
        <w:pStyle w:val="ListParagraph"/>
        <w:keepNext/>
        <w:keepLines/>
        <w:numPr>
          <w:ilvl w:val="0"/>
          <w:numId w:val="29"/>
        </w:numPr>
        <w:spacing w:before="60" w:after="0" w:line="288" w:lineRule="auto"/>
        <w:ind w:left="900" w:hanging="333"/>
      </w:pPr>
      <w:r>
        <w:t xml:space="preserve">Logo Bách </w:t>
      </w:r>
      <w:r w:rsidR="00D1148F">
        <w:t>k</w:t>
      </w:r>
      <w:r>
        <w:t xml:space="preserve">hoa có 3 màu trắng, đỏ, vàng. Phần mềm cũng sử dụng 3 màu đặc trưng. Các thiết kế sẽ dựa trên trang </w:t>
      </w:r>
      <w:hyperlink r:id="rId36" w:history="1">
        <w:r w:rsidR="00DD238E" w:rsidRPr="00187E16">
          <w:rPr>
            <w:rStyle w:val="Hyperlink"/>
          </w:rPr>
          <w:t>https://www.hust.edu.vn/brand-identity</w:t>
        </w:r>
      </w:hyperlink>
    </w:p>
    <w:p w14:paraId="0BA53A30" w14:textId="77777777" w:rsidR="00EC5F75" w:rsidRPr="00B43862" w:rsidRDefault="00EC5F75" w:rsidP="00B43862"/>
    <w:p w14:paraId="2F4E465F" w14:textId="7EF9313E" w:rsidR="00C5042C" w:rsidRDefault="00C5042C" w:rsidP="00095E80">
      <w:pPr>
        <w:pStyle w:val="Heading3"/>
        <w:numPr>
          <w:ilvl w:val="2"/>
          <w:numId w:val="20"/>
        </w:numPr>
        <w:spacing w:after="240"/>
        <w:ind w:left="900" w:hanging="900"/>
      </w:pPr>
      <w:bookmarkStart w:id="128" w:name="_Toc9538806"/>
      <w:r>
        <w:t>Giao diện progress bar</w:t>
      </w:r>
      <w:bookmarkEnd w:id="128"/>
    </w:p>
    <w:bookmarkStart w:id="129" w:name="_MON_1618221389"/>
    <w:bookmarkEnd w:id="129"/>
    <w:p w14:paraId="68EE7E34" w14:textId="77777777" w:rsidR="00C5042C" w:rsidRDefault="00C5042C" w:rsidP="00C5042C">
      <w:pPr>
        <w:pStyle w:val="Caption"/>
      </w:pPr>
      <w:r>
        <w:object w:dxaOrig="9360" w:dyaOrig="5760" w14:anchorId="6962C89C">
          <v:shape id="_x0000_i1033" type="#_x0000_t75" style="width:468.55pt;height:4in" o:ole="">
            <v:imagedata r:id="rId37" o:title=""/>
          </v:shape>
          <o:OLEObject Type="Embed" ProgID="Word.Document.12" ShapeID="_x0000_i1033" DrawAspect="Content" ObjectID="_1620155680" r:id="rId38">
            <o:FieldCodes>\s</o:FieldCodes>
          </o:OLEObject>
        </w:object>
      </w:r>
    </w:p>
    <w:p w14:paraId="206C8CF9" w14:textId="2F4DE418" w:rsidR="00C5042C" w:rsidRDefault="00C5042C" w:rsidP="00C5042C">
      <w:pPr>
        <w:pStyle w:val="Caption"/>
      </w:pPr>
      <w:r w:rsidRPr="003F16CC">
        <w:t xml:space="preserve"> </w:t>
      </w:r>
      <w:bookmarkStart w:id="130" w:name="_Toc9418403"/>
      <w:r w:rsidRPr="00D030ED">
        <w:t xml:space="preserve">Hình </w:t>
      </w:r>
      <w:r w:rsidRPr="00D030ED">
        <w:fldChar w:fldCharType="begin"/>
      </w:r>
      <w:r w:rsidRPr="00152B77">
        <w:instrText xml:space="preserve"> SEQ Hình \* ARABIC </w:instrText>
      </w:r>
      <w:r w:rsidRPr="00D030ED">
        <w:fldChar w:fldCharType="separate"/>
      </w:r>
      <w:r w:rsidR="0052687B">
        <w:rPr>
          <w:noProof/>
        </w:rPr>
        <w:t>9</w:t>
      </w:r>
      <w:r w:rsidRPr="00D030ED">
        <w:fldChar w:fldCharType="end"/>
      </w:r>
      <w:r w:rsidRPr="00152B77">
        <w:t xml:space="preserve">. </w:t>
      </w:r>
      <w:r>
        <w:t>Bản vẽ giao diện progress bar</w:t>
      </w:r>
      <w:bookmarkEnd w:id="130"/>
    </w:p>
    <w:p w14:paraId="7F68FE80" w14:textId="77777777" w:rsidR="00C5042C" w:rsidRPr="00B317C7" w:rsidRDefault="00C5042C" w:rsidP="00C5042C"/>
    <w:p w14:paraId="79F870BA" w14:textId="77777777" w:rsidR="00C5042C" w:rsidRDefault="00C5042C" w:rsidP="00095E80">
      <w:pPr>
        <w:pStyle w:val="ListParagraph"/>
        <w:numPr>
          <w:ilvl w:val="0"/>
          <w:numId w:val="29"/>
        </w:numPr>
        <w:spacing w:before="60" w:after="0" w:line="288" w:lineRule="auto"/>
        <w:ind w:left="900" w:hanging="333"/>
      </w:pPr>
      <w:r>
        <w:t>Đây là giao diện hiện lên khi ứng dụng đợi phản hồi mất một thời gian dài.</w:t>
      </w:r>
    </w:p>
    <w:p w14:paraId="4B099611" w14:textId="77777777" w:rsidR="00C5042C" w:rsidRPr="00333B67" w:rsidRDefault="00C5042C" w:rsidP="00C5042C"/>
    <w:p w14:paraId="49CEE5D0" w14:textId="191E6351" w:rsidR="00C5042C" w:rsidRPr="00333B67" w:rsidRDefault="00C5042C" w:rsidP="00095E80">
      <w:pPr>
        <w:pStyle w:val="Heading3"/>
        <w:numPr>
          <w:ilvl w:val="2"/>
          <w:numId w:val="20"/>
        </w:numPr>
        <w:spacing w:after="240"/>
        <w:ind w:left="900" w:hanging="900"/>
      </w:pPr>
      <w:bookmarkStart w:id="131" w:name="_Toc9538807"/>
      <w:r>
        <w:lastRenderedPageBreak/>
        <w:t>Giao diện đăng nhập</w:t>
      </w:r>
      <w:bookmarkEnd w:id="131"/>
    </w:p>
    <w:bookmarkStart w:id="132" w:name="_MON_1617912386"/>
    <w:bookmarkEnd w:id="132"/>
    <w:p w14:paraId="21533C06" w14:textId="1B516931" w:rsidR="00C5042C" w:rsidRDefault="00EF1A34" w:rsidP="00C5042C">
      <w:pPr>
        <w:pStyle w:val="Caption"/>
      </w:pPr>
      <w:r>
        <w:object w:dxaOrig="9360" w:dyaOrig="5905" w14:anchorId="0DB70A9A">
          <v:shape id="_x0000_i1034" type="#_x0000_t75" style="width:468.55pt;height:295.75pt" o:ole="">
            <v:imagedata r:id="rId39" o:title=""/>
          </v:shape>
          <o:OLEObject Type="Embed" ProgID="Word.Document.12" ShapeID="_x0000_i1034" DrawAspect="Content" ObjectID="_1620155681" r:id="rId40">
            <o:FieldCodes>\s</o:FieldCodes>
          </o:OLEObject>
        </w:object>
      </w:r>
    </w:p>
    <w:p w14:paraId="11327565" w14:textId="4B154228" w:rsidR="00C5042C" w:rsidRPr="00D030ED" w:rsidRDefault="00C5042C" w:rsidP="00C5042C">
      <w:pPr>
        <w:pStyle w:val="Caption"/>
        <w:rPr>
          <w:lang w:val="vi-VN"/>
        </w:rPr>
      </w:pPr>
      <w:r w:rsidRPr="003F16CC">
        <w:t xml:space="preserve"> </w:t>
      </w:r>
      <w:bookmarkStart w:id="133" w:name="_Toc9418404"/>
      <w:r w:rsidRPr="00D030ED">
        <w:t xml:space="preserve">Hình </w:t>
      </w:r>
      <w:r w:rsidRPr="00D030ED">
        <w:fldChar w:fldCharType="begin"/>
      </w:r>
      <w:r w:rsidRPr="00152B77">
        <w:instrText xml:space="preserve"> SEQ Hình \* ARABIC </w:instrText>
      </w:r>
      <w:r w:rsidRPr="00D030ED">
        <w:fldChar w:fldCharType="separate"/>
      </w:r>
      <w:r w:rsidR="0052687B">
        <w:rPr>
          <w:noProof/>
        </w:rPr>
        <w:t>10</w:t>
      </w:r>
      <w:r w:rsidRPr="00D030ED">
        <w:fldChar w:fldCharType="end"/>
      </w:r>
      <w:r w:rsidRPr="00152B77">
        <w:t xml:space="preserve">. </w:t>
      </w:r>
      <w:r>
        <w:t>Bản vẽ giao diện đăng nhập</w:t>
      </w:r>
      <w:bookmarkEnd w:id="133"/>
    </w:p>
    <w:p w14:paraId="57CE548B" w14:textId="471103EE"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 xml:space="preserve">Người dùng nhập tên đăng nhập và mật khẩu vào khung, sau đó nhấn vào nút đăng nhập, client sẽ gửi JSON message thông tin đăng nhập lên server, đồng thời hiển thị progress bar thông báo đợi phản hồi từ server (mục </w:t>
      </w:r>
      <w:hyperlink w:anchor="_2.10.1._Đăng_nhập" w:history="1">
        <w:r w:rsidRPr="0053250D">
          <w:rPr>
            <w:rStyle w:val="Hyperlink"/>
            <w:lang w:val="vi-VN"/>
          </w:rPr>
          <w:t>2.10.1</w:t>
        </w:r>
      </w:hyperlink>
      <w:r w:rsidRPr="0053250D">
        <w:rPr>
          <w:lang w:val="vi-VN"/>
        </w:rPr>
        <w:t>).</w:t>
      </w:r>
    </w:p>
    <w:p w14:paraId="218E42D2" w14:textId="77777777" w:rsidR="00C5042C" w:rsidRPr="0053250D" w:rsidRDefault="00C5042C" w:rsidP="00C5042C">
      <w:pPr>
        <w:rPr>
          <w:lang w:val="vi-VN"/>
        </w:rPr>
      </w:pPr>
    </w:p>
    <w:p w14:paraId="69A64276" w14:textId="47CFD0A3" w:rsidR="00C5042C" w:rsidRPr="0053250D" w:rsidRDefault="00C5042C" w:rsidP="00095E80">
      <w:pPr>
        <w:pStyle w:val="Heading3"/>
        <w:numPr>
          <w:ilvl w:val="2"/>
          <w:numId w:val="20"/>
        </w:numPr>
        <w:spacing w:after="240"/>
        <w:ind w:left="900" w:hanging="900"/>
        <w:rPr>
          <w:lang w:val="vi-VN"/>
        </w:rPr>
      </w:pPr>
      <w:bookmarkStart w:id="134" w:name="_Toc9538808"/>
      <w:r w:rsidRPr="0053250D">
        <w:rPr>
          <w:lang w:val="vi-VN"/>
        </w:rPr>
        <w:lastRenderedPageBreak/>
        <w:t>Giao diện sau khi đăng nhập</w:t>
      </w:r>
      <w:r w:rsidR="00B71128" w:rsidRPr="0053250D">
        <w:rPr>
          <w:lang w:val="vi-VN"/>
        </w:rPr>
        <w:t xml:space="preserve"> (trang chủ)</w:t>
      </w:r>
      <w:bookmarkEnd w:id="134"/>
    </w:p>
    <w:bookmarkStart w:id="135" w:name="_MON_1617913887"/>
    <w:bookmarkEnd w:id="135"/>
    <w:p w14:paraId="2A509058" w14:textId="77777777" w:rsidR="00C5042C" w:rsidRDefault="00C5042C" w:rsidP="00C5042C">
      <w:r>
        <w:object w:dxaOrig="8775" w:dyaOrig="8800" w14:anchorId="421E6813">
          <v:shape id="_x0000_i1035" type="#_x0000_t75" style="width:437.55pt;height:439.75pt" o:ole="">
            <v:imagedata r:id="rId41" o:title=""/>
          </v:shape>
          <o:OLEObject Type="Embed" ProgID="Word.Document.12" ShapeID="_x0000_i1035" DrawAspect="Content" ObjectID="_1620155682" r:id="rId42">
            <o:FieldCodes>\s</o:FieldCodes>
          </o:OLEObject>
        </w:object>
      </w:r>
    </w:p>
    <w:p w14:paraId="6FBE53E3" w14:textId="77777777" w:rsidR="00C5042C" w:rsidRDefault="00C5042C" w:rsidP="00C5042C">
      <w:pPr>
        <w:pStyle w:val="Caption"/>
      </w:pPr>
    </w:p>
    <w:p w14:paraId="73A51616" w14:textId="1535951F" w:rsidR="00C5042C" w:rsidRPr="00D030ED" w:rsidRDefault="00C5042C" w:rsidP="00C5042C">
      <w:pPr>
        <w:pStyle w:val="Caption"/>
        <w:rPr>
          <w:lang w:val="vi-VN"/>
        </w:rPr>
      </w:pPr>
      <w:r w:rsidRPr="003F16CC">
        <w:t xml:space="preserve"> </w:t>
      </w:r>
      <w:bookmarkStart w:id="136" w:name="_Toc9418405"/>
      <w:r w:rsidRPr="00D030ED">
        <w:t xml:space="preserve">Hình </w:t>
      </w:r>
      <w:r w:rsidRPr="00D030ED">
        <w:fldChar w:fldCharType="begin"/>
      </w:r>
      <w:r w:rsidRPr="00152B77">
        <w:instrText xml:space="preserve"> SEQ Hình \* ARABIC </w:instrText>
      </w:r>
      <w:r w:rsidRPr="00D030ED">
        <w:fldChar w:fldCharType="separate"/>
      </w:r>
      <w:r w:rsidR="0052687B">
        <w:rPr>
          <w:noProof/>
        </w:rPr>
        <w:t>11</w:t>
      </w:r>
      <w:r w:rsidRPr="00D030ED">
        <w:fldChar w:fldCharType="end"/>
      </w:r>
      <w:r w:rsidRPr="00152B77">
        <w:t xml:space="preserve">. </w:t>
      </w:r>
      <w:r>
        <w:t>Bản vẽ giao diện sau khi đăng nhập (trang chủ)</w:t>
      </w:r>
      <w:bookmarkEnd w:id="136"/>
    </w:p>
    <w:p w14:paraId="1F4D361E"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Sau khi đăng nhập thành công, ứng dụng sẽ hiển thị giao diện trang chủ gồm 5 tab chính, người dùng có thể nhấn vào icon của tab hoặc vuốt qua trái/phải để chuyển qua lại giữa các tab.</w:t>
      </w:r>
    </w:p>
    <w:p w14:paraId="7021D491"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Ứng dụng đang hiển thị tab nào thi icon của tab đó sẽ chuyển sang màu đỏ, icon của các tab khác sẽ chuyển thành màu xám.</w:t>
      </w:r>
    </w:p>
    <w:p w14:paraId="5CE4BD4E"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Tab mặc định khi khởi tạo giao diện trang chủ là tab đầu tiên – tab danh sách tour.</w:t>
      </w:r>
    </w:p>
    <w:p w14:paraId="4E3F3246" w14:textId="77777777" w:rsidR="00C5042C" w:rsidRPr="0053250D" w:rsidRDefault="00C5042C" w:rsidP="00C5042C">
      <w:pPr>
        <w:rPr>
          <w:lang w:val="vi-VN"/>
        </w:rPr>
      </w:pPr>
    </w:p>
    <w:p w14:paraId="69789892" w14:textId="24266038" w:rsidR="00C5042C" w:rsidRDefault="00C5042C" w:rsidP="00095E80">
      <w:pPr>
        <w:pStyle w:val="Heading3"/>
        <w:numPr>
          <w:ilvl w:val="2"/>
          <w:numId w:val="20"/>
        </w:numPr>
        <w:spacing w:after="240"/>
        <w:ind w:left="900" w:hanging="900"/>
      </w:pPr>
      <w:bookmarkStart w:id="137" w:name="_Toc9538809"/>
      <w:r>
        <w:lastRenderedPageBreak/>
        <w:t>Giao diện tab danh sách tour</w:t>
      </w:r>
      <w:bookmarkEnd w:id="137"/>
    </w:p>
    <w:bookmarkStart w:id="138" w:name="_MON_1617914839"/>
    <w:bookmarkEnd w:id="138"/>
    <w:p w14:paraId="5281FD84" w14:textId="77777777" w:rsidR="00C5042C" w:rsidRDefault="00C5042C" w:rsidP="00C5042C">
      <w:r>
        <w:object w:dxaOrig="8775" w:dyaOrig="5935" w14:anchorId="238B683C">
          <v:shape id="_x0000_i1036" type="#_x0000_t75" style="width:437.55pt;height:295.75pt" o:ole="">
            <v:imagedata r:id="rId43" o:title=""/>
          </v:shape>
          <o:OLEObject Type="Embed" ProgID="Word.Document.12" ShapeID="_x0000_i1036" DrawAspect="Content" ObjectID="_1620155683" r:id="rId44">
            <o:FieldCodes>\s</o:FieldCodes>
          </o:OLEObject>
        </w:object>
      </w:r>
    </w:p>
    <w:p w14:paraId="5FE7A10B" w14:textId="77777777" w:rsidR="00C5042C" w:rsidRDefault="00C5042C" w:rsidP="00C5042C">
      <w:pPr>
        <w:pStyle w:val="Caption"/>
      </w:pPr>
    </w:p>
    <w:p w14:paraId="541A1902" w14:textId="4AF66A07" w:rsidR="00C5042C" w:rsidRPr="003A3A5C" w:rsidRDefault="00C5042C" w:rsidP="00C5042C">
      <w:pPr>
        <w:pStyle w:val="Caption"/>
        <w:rPr>
          <w:lang w:val="vi-VN"/>
        </w:rPr>
      </w:pPr>
      <w:r w:rsidRPr="003F16CC">
        <w:t xml:space="preserve"> </w:t>
      </w:r>
      <w:bookmarkStart w:id="139" w:name="_Toc9418406"/>
      <w:r w:rsidRPr="00D030ED">
        <w:t xml:space="preserve">Hình </w:t>
      </w:r>
      <w:r w:rsidRPr="00D030ED">
        <w:fldChar w:fldCharType="begin"/>
      </w:r>
      <w:r w:rsidRPr="00152B77">
        <w:instrText xml:space="preserve"> SEQ Hình \* ARABIC </w:instrText>
      </w:r>
      <w:r w:rsidRPr="00D030ED">
        <w:fldChar w:fldCharType="separate"/>
      </w:r>
      <w:r w:rsidR="0052687B">
        <w:rPr>
          <w:noProof/>
        </w:rPr>
        <w:t>12</w:t>
      </w:r>
      <w:r w:rsidRPr="00D030ED">
        <w:fldChar w:fldCharType="end"/>
      </w:r>
      <w:r w:rsidRPr="00152B77">
        <w:t xml:space="preserve">. </w:t>
      </w:r>
      <w:r>
        <w:t>Bản vẽ giao diện tab danh sách tour</w:t>
      </w:r>
      <w:bookmarkEnd w:id="139"/>
    </w:p>
    <w:p w14:paraId="083E3ECB" w14:textId="77777777" w:rsidR="00C5042C" w:rsidRDefault="00C5042C" w:rsidP="00C5042C"/>
    <w:p w14:paraId="56FB95C9" w14:textId="77777777" w:rsidR="00C5042C" w:rsidRDefault="00C5042C" w:rsidP="00095E80">
      <w:pPr>
        <w:pStyle w:val="ListParagraph"/>
        <w:numPr>
          <w:ilvl w:val="0"/>
          <w:numId w:val="29"/>
        </w:numPr>
        <w:spacing w:before="60" w:after="0" w:line="288" w:lineRule="auto"/>
        <w:ind w:left="900" w:hanging="333"/>
      </w:pPr>
      <w:r>
        <w:t>Giao diện 1 tour item:</w:t>
      </w:r>
    </w:p>
    <w:bookmarkStart w:id="140" w:name="_MON_1617915215"/>
    <w:bookmarkEnd w:id="140"/>
    <w:p w14:paraId="0CAE2806" w14:textId="77777777" w:rsidR="00C5042C" w:rsidRDefault="00C5042C" w:rsidP="00C5042C">
      <w:r>
        <w:object w:dxaOrig="9673" w:dyaOrig="2974" w14:anchorId="362A9CA4">
          <v:shape id="_x0000_i1037" type="#_x0000_t75" style="width:485.15pt;height:148.45pt" o:ole="">
            <v:imagedata r:id="rId45" o:title=""/>
          </v:shape>
          <o:OLEObject Type="Embed" ProgID="Word.Document.12" ShapeID="_x0000_i1037" DrawAspect="Content" ObjectID="_1620155684" r:id="rId46">
            <o:FieldCodes>\s</o:FieldCodes>
          </o:OLEObject>
        </w:object>
      </w:r>
    </w:p>
    <w:p w14:paraId="10422628" w14:textId="5B83208B" w:rsidR="00C5042C" w:rsidRPr="003A3A5C" w:rsidRDefault="00C5042C" w:rsidP="00C5042C">
      <w:pPr>
        <w:pStyle w:val="Caption"/>
        <w:rPr>
          <w:lang w:val="vi-VN"/>
        </w:rPr>
      </w:pPr>
      <w:r w:rsidRPr="003F16CC">
        <w:t xml:space="preserve"> </w:t>
      </w:r>
      <w:bookmarkStart w:id="141" w:name="_Toc9418407"/>
      <w:r w:rsidRPr="00D030ED">
        <w:t xml:space="preserve">Hình </w:t>
      </w:r>
      <w:r w:rsidRPr="00D030ED">
        <w:fldChar w:fldCharType="begin"/>
      </w:r>
      <w:r w:rsidRPr="00152B77">
        <w:instrText xml:space="preserve"> SEQ Hình \* ARABIC </w:instrText>
      </w:r>
      <w:r w:rsidRPr="00D030ED">
        <w:fldChar w:fldCharType="separate"/>
      </w:r>
      <w:r w:rsidR="0052687B">
        <w:rPr>
          <w:noProof/>
        </w:rPr>
        <w:t>13</w:t>
      </w:r>
      <w:r w:rsidRPr="00D030ED">
        <w:fldChar w:fldCharType="end"/>
      </w:r>
      <w:r w:rsidRPr="00152B77">
        <w:t xml:space="preserve">. </w:t>
      </w:r>
      <w:r>
        <w:t>Bản vẽ giao diện 1 tour item</w:t>
      </w:r>
      <w:bookmarkEnd w:id="141"/>
    </w:p>
    <w:p w14:paraId="54BE73F1"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Tab đầu tiên trong giao diện trang chủ chứa danh sách các tour đã tham gia, đang tham gia và sẽ tham gia của người dùng.</w:t>
      </w:r>
    </w:p>
    <w:p w14:paraId="2972D339"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Từng tour sẽ được hiển thị các thông tin chính trên 1 mục riêng biệt, gọi là 1 tour item.</w:t>
      </w:r>
    </w:p>
    <w:p w14:paraId="351DF00C" w14:textId="498BA035"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 xml:space="preserve">Khi người dùng nhấn vào tour item, ứng dụng sẽ chuyển sang giao diện của 1 tour (mục </w:t>
      </w:r>
      <w:hyperlink w:anchor="_2.7.8._Giao_diện" w:history="1">
        <w:r w:rsidRPr="0053250D">
          <w:rPr>
            <w:rStyle w:val="Hyperlink"/>
            <w:lang w:val="vi-VN"/>
          </w:rPr>
          <w:t>2.7.8</w:t>
        </w:r>
      </w:hyperlink>
      <w:r w:rsidRPr="0053250D">
        <w:rPr>
          <w:lang w:val="vi-VN"/>
        </w:rPr>
        <w:t>).</w:t>
      </w:r>
    </w:p>
    <w:p w14:paraId="588EDAFE" w14:textId="769FA43A" w:rsidR="00C5042C" w:rsidRDefault="00C5042C" w:rsidP="00095E80">
      <w:pPr>
        <w:pStyle w:val="Heading3"/>
        <w:numPr>
          <w:ilvl w:val="2"/>
          <w:numId w:val="20"/>
        </w:numPr>
        <w:spacing w:after="240"/>
        <w:ind w:left="900" w:hanging="900"/>
      </w:pPr>
      <w:bookmarkStart w:id="142" w:name="_Toc9538810"/>
      <w:r>
        <w:lastRenderedPageBreak/>
        <w:t>Giao diện tab danh sách tin tức</w:t>
      </w:r>
      <w:bookmarkEnd w:id="142"/>
    </w:p>
    <w:bookmarkStart w:id="143" w:name="_MON_1617992533"/>
    <w:bookmarkEnd w:id="143"/>
    <w:p w14:paraId="7B742BEB" w14:textId="77777777" w:rsidR="00C5042C" w:rsidRDefault="00C5042C" w:rsidP="00C5042C">
      <w:r>
        <w:object w:dxaOrig="8775" w:dyaOrig="5935" w14:anchorId="1BC80710">
          <v:shape id="_x0000_i1038" type="#_x0000_t75" style="width:437.55pt;height:295.75pt" o:ole="">
            <v:imagedata r:id="rId47" o:title=""/>
          </v:shape>
          <o:OLEObject Type="Embed" ProgID="Word.Document.12" ShapeID="_x0000_i1038" DrawAspect="Content" ObjectID="_1620155685" r:id="rId48">
            <o:FieldCodes>\s</o:FieldCodes>
          </o:OLEObject>
        </w:object>
      </w:r>
    </w:p>
    <w:p w14:paraId="32C5DAEC" w14:textId="77777777" w:rsidR="00C5042C" w:rsidRDefault="00C5042C" w:rsidP="00C5042C">
      <w:pPr>
        <w:pStyle w:val="Caption"/>
      </w:pPr>
    </w:p>
    <w:p w14:paraId="6B6C4FA5" w14:textId="040A25F8" w:rsidR="00C5042C" w:rsidRPr="00A17904" w:rsidRDefault="00C5042C" w:rsidP="00C5042C">
      <w:pPr>
        <w:pStyle w:val="Caption"/>
        <w:rPr>
          <w:lang w:val="vi-VN"/>
        </w:rPr>
      </w:pPr>
      <w:r w:rsidRPr="003F16CC">
        <w:t xml:space="preserve"> </w:t>
      </w:r>
      <w:bookmarkStart w:id="144" w:name="_Toc9418408"/>
      <w:r w:rsidRPr="00D030ED">
        <w:t xml:space="preserve">Hình </w:t>
      </w:r>
      <w:r w:rsidRPr="00D030ED">
        <w:fldChar w:fldCharType="begin"/>
      </w:r>
      <w:r w:rsidRPr="00152B77">
        <w:instrText xml:space="preserve"> SEQ Hình \* ARABIC </w:instrText>
      </w:r>
      <w:r w:rsidRPr="00D030ED">
        <w:fldChar w:fldCharType="separate"/>
      </w:r>
      <w:r w:rsidR="0052687B">
        <w:rPr>
          <w:noProof/>
        </w:rPr>
        <w:t>14</w:t>
      </w:r>
      <w:r w:rsidRPr="00D030ED">
        <w:fldChar w:fldCharType="end"/>
      </w:r>
      <w:r w:rsidRPr="00152B77">
        <w:t xml:space="preserve">. </w:t>
      </w:r>
      <w:r>
        <w:t>Bản vẽ giao diện tab danh sách tin tức</w:t>
      </w:r>
      <w:bookmarkEnd w:id="144"/>
    </w:p>
    <w:p w14:paraId="35386AD2" w14:textId="77777777" w:rsidR="00C5042C" w:rsidRDefault="00C5042C" w:rsidP="00095E80">
      <w:pPr>
        <w:pStyle w:val="ListParagraph"/>
        <w:numPr>
          <w:ilvl w:val="0"/>
          <w:numId w:val="29"/>
        </w:numPr>
        <w:spacing w:before="60" w:after="0" w:line="288" w:lineRule="auto"/>
        <w:ind w:left="900" w:hanging="333"/>
      </w:pPr>
      <w:r>
        <w:t>Giao diện 1 news item:</w:t>
      </w:r>
    </w:p>
    <w:bookmarkStart w:id="145" w:name="_MON_1617992634"/>
    <w:bookmarkEnd w:id="145"/>
    <w:p w14:paraId="5066DA1F" w14:textId="77777777" w:rsidR="00C5042C" w:rsidRDefault="00C5042C" w:rsidP="00C5042C">
      <w:r>
        <w:object w:dxaOrig="9675" w:dyaOrig="1980" w14:anchorId="63C3AF3A">
          <v:shape id="_x0000_i1039" type="#_x0000_t75" style="width:485.15pt;height:98.6pt" o:ole="">
            <v:imagedata r:id="rId49" o:title=""/>
          </v:shape>
          <o:OLEObject Type="Embed" ProgID="Word.Document.12" ShapeID="_x0000_i1039" DrawAspect="Content" ObjectID="_1620155686" r:id="rId50">
            <o:FieldCodes>\s</o:FieldCodes>
          </o:OLEObject>
        </w:object>
      </w:r>
    </w:p>
    <w:p w14:paraId="14CABD51" w14:textId="4BB2E501" w:rsidR="00C5042C" w:rsidRPr="003A3A5C" w:rsidRDefault="00C5042C" w:rsidP="00C5042C">
      <w:pPr>
        <w:pStyle w:val="Caption"/>
        <w:rPr>
          <w:lang w:val="vi-VN"/>
        </w:rPr>
      </w:pPr>
      <w:r w:rsidRPr="003F16CC">
        <w:t xml:space="preserve"> </w:t>
      </w:r>
      <w:bookmarkStart w:id="146" w:name="_Toc9418409"/>
      <w:r w:rsidRPr="00D030ED">
        <w:t xml:space="preserve">Hình </w:t>
      </w:r>
      <w:r w:rsidRPr="00D030ED">
        <w:fldChar w:fldCharType="begin"/>
      </w:r>
      <w:r w:rsidRPr="00152B77">
        <w:instrText xml:space="preserve"> SEQ Hình \* ARABIC </w:instrText>
      </w:r>
      <w:r w:rsidRPr="00D030ED">
        <w:fldChar w:fldCharType="separate"/>
      </w:r>
      <w:r w:rsidR="0052687B">
        <w:rPr>
          <w:noProof/>
        </w:rPr>
        <w:t>15</w:t>
      </w:r>
      <w:r w:rsidRPr="00D030ED">
        <w:fldChar w:fldCharType="end"/>
      </w:r>
      <w:r w:rsidRPr="00152B77">
        <w:t xml:space="preserve">. </w:t>
      </w:r>
      <w:r>
        <w:t>Bản vẽ giao diện 1 news item</w:t>
      </w:r>
      <w:bookmarkEnd w:id="146"/>
    </w:p>
    <w:p w14:paraId="40CD8F0A"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Tab thứ 2 trong giao diện trang chủ chứa danh sách các tin tức mà nhà trường đã đăng tải.</w:t>
      </w:r>
    </w:p>
    <w:p w14:paraId="28F53878"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Từng tin tức sẽ được hiển thị các thông tin chính trên 1 mục riêng biệt, gọi là 1 news item.</w:t>
      </w:r>
    </w:p>
    <w:p w14:paraId="62841228"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Khi người dùng nhấn vào tour item, ứng dụng sẽ gọi trình duyệt web để mở ra đường link của tin tức.</w:t>
      </w:r>
    </w:p>
    <w:p w14:paraId="7FB97C11" w14:textId="77777777" w:rsidR="00C5042C" w:rsidRPr="0053250D" w:rsidRDefault="00C5042C" w:rsidP="00C5042C">
      <w:pPr>
        <w:rPr>
          <w:lang w:val="vi-VN"/>
        </w:rPr>
      </w:pPr>
    </w:p>
    <w:p w14:paraId="09D99BD4" w14:textId="77777777" w:rsidR="00C5042C" w:rsidRPr="0053250D" w:rsidRDefault="00C5042C" w:rsidP="00C5042C">
      <w:pPr>
        <w:rPr>
          <w:lang w:val="vi-VN"/>
        </w:rPr>
      </w:pPr>
    </w:p>
    <w:p w14:paraId="7C3BCD08" w14:textId="63295099" w:rsidR="00C5042C" w:rsidRDefault="00C5042C" w:rsidP="00095E80">
      <w:pPr>
        <w:pStyle w:val="Heading3"/>
        <w:numPr>
          <w:ilvl w:val="2"/>
          <w:numId w:val="20"/>
        </w:numPr>
        <w:spacing w:after="240"/>
        <w:ind w:left="900" w:hanging="900"/>
      </w:pPr>
      <w:bookmarkStart w:id="147" w:name="_Toc9538811"/>
      <w:r>
        <w:lastRenderedPageBreak/>
        <w:t>Giao diện tab thông tin cá nhân</w:t>
      </w:r>
      <w:bookmarkEnd w:id="147"/>
    </w:p>
    <w:bookmarkStart w:id="148" w:name="_MON_1617993319"/>
    <w:bookmarkEnd w:id="148"/>
    <w:p w14:paraId="1D35B4E1" w14:textId="77777777" w:rsidR="00C5042C" w:rsidRDefault="00C5042C" w:rsidP="00C5042C">
      <w:r>
        <w:object w:dxaOrig="8775" w:dyaOrig="5935" w14:anchorId="652629AC">
          <v:shape id="_x0000_i1040" type="#_x0000_t75" style="width:437.55pt;height:295.75pt" o:ole="">
            <v:imagedata r:id="rId51" o:title=""/>
          </v:shape>
          <o:OLEObject Type="Embed" ProgID="Word.Document.12" ShapeID="_x0000_i1040" DrawAspect="Content" ObjectID="_1620155687" r:id="rId52">
            <o:FieldCodes>\s</o:FieldCodes>
          </o:OLEObject>
        </w:object>
      </w:r>
    </w:p>
    <w:p w14:paraId="3068D0B7" w14:textId="77777777" w:rsidR="00C5042C" w:rsidRDefault="00C5042C" w:rsidP="00C5042C">
      <w:pPr>
        <w:pStyle w:val="Caption"/>
      </w:pPr>
    </w:p>
    <w:p w14:paraId="401BC011" w14:textId="6D6F8BCD" w:rsidR="00C5042C" w:rsidRDefault="00C5042C" w:rsidP="00C5042C">
      <w:pPr>
        <w:pStyle w:val="Caption"/>
      </w:pPr>
      <w:r w:rsidRPr="003F16CC">
        <w:t xml:space="preserve"> </w:t>
      </w:r>
      <w:bookmarkStart w:id="149" w:name="_Toc9418410"/>
      <w:r w:rsidRPr="00D030ED">
        <w:t xml:space="preserve">Hình </w:t>
      </w:r>
      <w:r w:rsidRPr="00D030ED">
        <w:fldChar w:fldCharType="begin"/>
      </w:r>
      <w:r w:rsidRPr="00152B77">
        <w:instrText xml:space="preserve"> SEQ Hình \* ARABIC </w:instrText>
      </w:r>
      <w:r w:rsidRPr="00D030ED">
        <w:fldChar w:fldCharType="separate"/>
      </w:r>
      <w:r w:rsidR="0052687B">
        <w:rPr>
          <w:noProof/>
        </w:rPr>
        <w:t>16</w:t>
      </w:r>
      <w:r w:rsidRPr="00D030ED">
        <w:fldChar w:fldCharType="end"/>
      </w:r>
      <w:r w:rsidRPr="00152B77">
        <w:t xml:space="preserve">. </w:t>
      </w:r>
      <w:r>
        <w:t>Bản vẽ giao diện tab thông tin cá nhân</w:t>
      </w:r>
      <w:bookmarkEnd w:id="149"/>
    </w:p>
    <w:p w14:paraId="03A41FE0" w14:textId="77777777" w:rsidR="00C5042C" w:rsidRDefault="00C5042C" w:rsidP="00095E80">
      <w:pPr>
        <w:pStyle w:val="ListParagraph"/>
        <w:numPr>
          <w:ilvl w:val="0"/>
          <w:numId w:val="29"/>
        </w:numPr>
        <w:spacing w:before="60" w:after="0" w:line="288" w:lineRule="auto"/>
        <w:ind w:left="900" w:hanging="333"/>
      </w:pPr>
      <w:r>
        <w:t>Tab thứ 3 trong giao diện trang chủ chứa thông tin cá nhân của người dùng.</w:t>
      </w:r>
    </w:p>
    <w:p w14:paraId="4A6783BB" w14:textId="77777777" w:rsidR="00C5042C" w:rsidRDefault="00C5042C" w:rsidP="00095E80">
      <w:pPr>
        <w:pStyle w:val="ListParagraph"/>
        <w:numPr>
          <w:ilvl w:val="0"/>
          <w:numId w:val="29"/>
        </w:numPr>
        <w:spacing w:before="60" w:after="0" w:line="288" w:lineRule="auto"/>
        <w:ind w:left="900" w:hanging="333"/>
      </w:pPr>
      <w:r>
        <w:t>Các thông tin cá nhân được hiển thị bao gồm:</w:t>
      </w:r>
    </w:p>
    <w:p w14:paraId="00356EFC" w14:textId="77777777" w:rsidR="00C5042C" w:rsidRDefault="00C5042C" w:rsidP="00095E80">
      <w:pPr>
        <w:pStyle w:val="ListParagraph"/>
        <w:numPr>
          <w:ilvl w:val="0"/>
          <w:numId w:val="32"/>
        </w:numPr>
        <w:ind w:left="1260"/>
      </w:pPr>
      <w:r>
        <w:t>Tên đăng nhập</w:t>
      </w:r>
    </w:p>
    <w:p w14:paraId="1CEF690E" w14:textId="77777777" w:rsidR="00C5042C" w:rsidRDefault="00C5042C" w:rsidP="00095E80">
      <w:pPr>
        <w:pStyle w:val="ListParagraph"/>
        <w:numPr>
          <w:ilvl w:val="0"/>
          <w:numId w:val="32"/>
        </w:numPr>
        <w:ind w:left="1260"/>
      </w:pPr>
      <w:r>
        <w:t>Email</w:t>
      </w:r>
    </w:p>
    <w:p w14:paraId="279DF7B6" w14:textId="77777777" w:rsidR="00C5042C" w:rsidRDefault="00C5042C" w:rsidP="00095E80">
      <w:pPr>
        <w:pStyle w:val="ListParagraph"/>
        <w:numPr>
          <w:ilvl w:val="0"/>
          <w:numId w:val="32"/>
        </w:numPr>
        <w:ind w:left="1260"/>
      </w:pPr>
      <w:r>
        <w:t>Họ tên đầy đủ</w:t>
      </w:r>
    </w:p>
    <w:p w14:paraId="7234B6C3" w14:textId="77777777" w:rsidR="00C5042C" w:rsidRDefault="00C5042C" w:rsidP="00095E80">
      <w:pPr>
        <w:pStyle w:val="ListParagraph"/>
        <w:numPr>
          <w:ilvl w:val="0"/>
          <w:numId w:val="32"/>
        </w:numPr>
        <w:ind w:left="1260"/>
      </w:pPr>
      <w:r>
        <w:t>Giới tính</w:t>
      </w:r>
    </w:p>
    <w:p w14:paraId="6B545923" w14:textId="77777777" w:rsidR="00C5042C" w:rsidRDefault="00C5042C" w:rsidP="00095E80">
      <w:pPr>
        <w:pStyle w:val="ListParagraph"/>
        <w:numPr>
          <w:ilvl w:val="0"/>
          <w:numId w:val="32"/>
        </w:numPr>
        <w:ind w:left="1260"/>
      </w:pPr>
      <w:r>
        <w:t>Ngày tháng năm sinh</w:t>
      </w:r>
    </w:p>
    <w:p w14:paraId="1DEC8F20" w14:textId="77777777" w:rsidR="00C5042C" w:rsidRDefault="00C5042C" w:rsidP="00095E80">
      <w:pPr>
        <w:pStyle w:val="ListParagraph"/>
        <w:numPr>
          <w:ilvl w:val="0"/>
          <w:numId w:val="32"/>
        </w:numPr>
        <w:ind w:left="1260"/>
      </w:pPr>
      <w:r>
        <w:t>Trường học</w:t>
      </w:r>
    </w:p>
    <w:p w14:paraId="173B7866" w14:textId="77777777" w:rsidR="00C5042C" w:rsidRDefault="00C5042C" w:rsidP="00095E80">
      <w:pPr>
        <w:pStyle w:val="ListParagraph"/>
        <w:numPr>
          <w:ilvl w:val="0"/>
          <w:numId w:val="32"/>
        </w:numPr>
        <w:ind w:left="1260"/>
      </w:pPr>
      <w:r>
        <w:t>Số điện thoại</w:t>
      </w:r>
    </w:p>
    <w:p w14:paraId="5F869641" w14:textId="77777777" w:rsidR="00C5042C" w:rsidRDefault="00C5042C" w:rsidP="00095E80">
      <w:pPr>
        <w:pStyle w:val="ListParagraph"/>
        <w:numPr>
          <w:ilvl w:val="0"/>
          <w:numId w:val="32"/>
        </w:numPr>
        <w:ind w:left="1260"/>
      </w:pPr>
      <w:r>
        <w:t>Nút đăng xuất</w:t>
      </w:r>
    </w:p>
    <w:p w14:paraId="493F141A" w14:textId="0721207B" w:rsidR="00C5042C" w:rsidRPr="000E6C72" w:rsidRDefault="00C5042C" w:rsidP="00095E80">
      <w:pPr>
        <w:pStyle w:val="ListParagraph"/>
        <w:numPr>
          <w:ilvl w:val="0"/>
          <w:numId w:val="29"/>
        </w:numPr>
        <w:spacing w:before="60" w:after="0" w:line="288" w:lineRule="auto"/>
        <w:ind w:left="900" w:hanging="333"/>
      </w:pPr>
      <w:r>
        <w:t xml:space="preserve">Khi nhấn nút đăng xuất, ứng dụng sẽ hiển thị 1 dialog hỏi người dùng có muốn đăng xuất không, có 2 lựa chọn là có hoặc không. Nếu người dùng nhấn có, ứng dụng sẽ hiển thị progress bar và gửi JSON message yêu cầu đăng xuất len server (mục </w:t>
      </w:r>
      <w:hyperlink w:anchor="_2.10.4._Đăng_xuất" w:history="1">
        <w:r w:rsidRPr="00B459D7">
          <w:rPr>
            <w:rStyle w:val="Hyperlink"/>
          </w:rPr>
          <w:t>2.10.4</w:t>
        </w:r>
      </w:hyperlink>
      <w:r>
        <w:t>).</w:t>
      </w:r>
    </w:p>
    <w:p w14:paraId="13F31725" w14:textId="77777777" w:rsidR="00C5042C" w:rsidRPr="00FD1C76" w:rsidRDefault="00C5042C" w:rsidP="00C5042C">
      <w:pPr>
        <w:jc w:val="left"/>
        <w:rPr>
          <w:rFonts w:eastAsia="Calibri"/>
          <w:bCs/>
          <w:i/>
          <w:color w:val="4F81BD"/>
          <w:szCs w:val="18"/>
        </w:rPr>
      </w:pPr>
      <w:r>
        <w:br w:type="page"/>
      </w:r>
    </w:p>
    <w:p w14:paraId="6FCB96EB" w14:textId="270C58ED" w:rsidR="00C5042C" w:rsidRDefault="00C5042C" w:rsidP="00095E80">
      <w:pPr>
        <w:pStyle w:val="Heading3"/>
        <w:numPr>
          <w:ilvl w:val="2"/>
          <w:numId w:val="20"/>
        </w:numPr>
        <w:spacing w:after="240"/>
        <w:ind w:left="900" w:hanging="900"/>
      </w:pPr>
      <w:bookmarkStart w:id="150" w:name="_Toc9538812"/>
      <w:r>
        <w:lastRenderedPageBreak/>
        <w:t>Giao diện tab danh sách hội thoại</w:t>
      </w:r>
      <w:bookmarkEnd w:id="150"/>
    </w:p>
    <w:bookmarkStart w:id="151" w:name="_MON_1617993814"/>
    <w:bookmarkEnd w:id="151"/>
    <w:p w14:paraId="7069A337" w14:textId="77777777" w:rsidR="00C5042C" w:rsidRDefault="00C5042C" w:rsidP="00C5042C">
      <w:r>
        <w:object w:dxaOrig="8775" w:dyaOrig="5935" w14:anchorId="04199104">
          <v:shape id="_x0000_i1041" type="#_x0000_t75" style="width:437.55pt;height:295.75pt" o:ole="">
            <v:imagedata r:id="rId53" o:title=""/>
          </v:shape>
          <o:OLEObject Type="Embed" ProgID="Word.Document.12" ShapeID="_x0000_i1041" DrawAspect="Content" ObjectID="_1620155688" r:id="rId54">
            <o:FieldCodes>\s</o:FieldCodes>
          </o:OLEObject>
        </w:object>
      </w:r>
    </w:p>
    <w:p w14:paraId="1FA759E9" w14:textId="77777777" w:rsidR="00C5042C" w:rsidRDefault="00C5042C" w:rsidP="00C5042C">
      <w:pPr>
        <w:pStyle w:val="Caption"/>
      </w:pPr>
    </w:p>
    <w:p w14:paraId="72310CE5" w14:textId="4850C250" w:rsidR="00C5042C" w:rsidRPr="00432004" w:rsidRDefault="00C5042C" w:rsidP="00C5042C">
      <w:pPr>
        <w:pStyle w:val="Caption"/>
        <w:rPr>
          <w:lang w:val="vi-VN"/>
        </w:rPr>
      </w:pPr>
      <w:r w:rsidRPr="003F16CC">
        <w:t xml:space="preserve"> </w:t>
      </w:r>
      <w:bookmarkStart w:id="152" w:name="_Toc9418411"/>
      <w:r w:rsidRPr="00D030ED">
        <w:t xml:space="preserve">Hình </w:t>
      </w:r>
      <w:r w:rsidRPr="00D030ED">
        <w:fldChar w:fldCharType="begin"/>
      </w:r>
      <w:r w:rsidRPr="00152B77">
        <w:instrText xml:space="preserve"> SEQ Hình \* ARABIC </w:instrText>
      </w:r>
      <w:r w:rsidRPr="00D030ED">
        <w:fldChar w:fldCharType="separate"/>
      </w:r>
      <w:r w:rsidR="0052687B">
        <w:rPr>
          <w:noProof/>
        </w:rPr>
        <w:t>17</w:t>
      </w:r>
      <w:r w:rsidRPr="00D030ED">
        <w:fldChar w:fldCharType="end"/>
      </w:r>
      <w:r w:rsidRPr="00152B77">
        <w:t xml:space="preserve">. </w:t>
      </w:r>
      <w:r>
        <w:t>Bản vẽ giao diện tab danh sách hội thoại</w:t>
      </w:r>
      <w:bookmarkEnd w:id="152"/>
    </w:p>
    <w:p w14:paraId="5EC89172" w14:textId="77777777" w:rsidR="00C5042C" w:rsidRDefault="00C5042C" w:rsidP="00095E80">
      <w:pPr>
        <w:pStyle w:val="ListParagraph"/>
        <w:numPr>
          <w:ilvl w:val="0"/>
          <w:numId w:val="29"/>
        </w:numPr>
        <w:spacing w:before="60" w:after="0" w:line="288" w:lineRule="auto"/>
        <w:ind w:left="900" w:hanging="333"/>
      </w:pPr>
      <w:r>
        <w:t>Giao diện 1 conversation item:</w:t>
      </w:r>
    </w:p>
    <w:bookmarkStart w:id="153" w:name="_MON_1617993958"/>
    <w:bookmarkEnd w:id="153"/>
    <w:p w14:paraId="4F809DC0" w14:textId="77777777" w:rsidR="00C5042C" w:rsidRDefault="00C5042C" w:rsidP="00C5042C">
      <w:pPr>
        <w:jc w:val="right"/>
      </w:pPr>
      <w:r>
        <w:object w:dxaOrig="7621" w:dyaOrig="2820" w14:anchorId="63DCFEA6">
          <v:shape id="_x0000_i1042" type="#_x0000_t75" style="width:382.15pt;height:140.7pt" o:ole="">
            <v:imagedata r:id="rId55" o:title=""/>
          </v:shape>
          <o:OLEObject Type="Embed" ProgID="Word.Document.12" ShapeID="_x0000_i1042" DrawAspect="Content" ObjectID="_1620155689" r:id="rId56">
            <o:FieldCodes>\s</o:FieldCodes>
          </o:OLEObject>
        </w:object>
      </w:r>
    </w:p>
    <w:p w14:paraId="1430B8B4" w14:textId="77777777" w:rsidR="00C5042C" w:rsidRDefault="00C5042C" w:rsidP="00C5042C">
      <w:pPr>
        <w:pStyle w:val="Caption"/>
      </w:pPr>
    </w:p>
    <w:p w14:paraId="2C2A7EB9" w14:textId="787AF331" w:rsidR="00C5042C" w:rsidRDefault="00C5042C" w:rsidP="00C5042C">
      <w:pPr>
        <w:pStyle w:val="Caption"/>
      </w:pPr>
      <w:r w:rsidRPr="003F16CC">
        <w:t xml:space="preserve"> </w:t>
      </w:r>
      <w:bookmarkStart w:id="154" w:name="_Toc9418412"/>
      <w:r w:rsidRPr="00D030ED">
        <w:t xml:space="preserve">Hình </w:t>
      </w:r>
      <w:r w:rsidRPr="00D030ED">
        <w:fldChar w:fldCharType="begin"/>
      </w:r>
      <w:r w:rsidRPr="00152B77">
        <w:instrText xml:space="preserve"> SEQ Hình \* ARABIC </w:instrText>
      </w:r>
      <w:r w:rsidRPr="00D030ED">
        <w:fldChar w:fldCharType="separate"/>
      </w:r>
      <w:r w:rsidR="0052687B">
        <w:rPr>
          <w:noProof/>
        </w:rPr>
        <w:t>18</w:t>
      </w:r>
      <w:r w:rsidRPr="00D030ED">
        <w:fldChar w:fldCharType="end"/>
      </w:r>
      <w:r w:rsidRPr="00152B77">
        <w:t xml:space="preserve">. </w:t>
      </w:r>
      <w:r>
        <w:t>Bản vẽ giao diện 1 conversation item</w:t>
      </w:r>
      <w:bookmarkEnd w:id="154"/>
    </w:p>
    <w:p w14:paraId="754C54EC" w14:textId="77777777" w:rsidR="00C5042C" w:rsidRDefault="00C5042C" w:rsidP="00095E80">
      <w:pPr>
        <w:pStyle w:val="ListParagraph"/>
        <w:numPr>
          <w:ilvl w:val="0"/>
          <w:numId w:val="29"/>
        </w:numPr>
        <w:spacing w:before="60" w:after="0" w:line="288" w:lineRule="auto"/>
        <w:ind w:left="900" w:hanging="333"/>
      </w:pPr>
      <w:r>
        <w:t>Tab thứ 4 trong giao diện trang chủ chứa danh sách các đoạn hội thoại với những người dùng khác.</w:t>
      </w:r>
    </w:p>
    <w:p w14:paraId="0C62DA26" w14:textId="77777777" w:rsidR="00C5042C" w:rsidRDefault="00C5042C" w:rsidP="00095E80">
      <w:pPr>
        <w:pStyle w:val="ListParagraph"/>
        <w:numPr>
          <w:ilvl w:val="0"/>
          <w:numId w:val="29"/>
        </w:numPr>
        <w:spacing w:before="60" w:after="0" w:line="288" w:lineRule="auto"/>
        <w:ind w:left="900" w:hanging="333"/>
      </w:pPr>
      <w:r>
        <w:t>Từng đoạn hội thoại sẽ được hiển thị các thông tin chính trên 1 mục riêng biệt, gọi là 1 conversation item.</w:t>
      </w:r>
    </w:p>
    <w:p w14:paraId="47579362" w14:textId="5DD2DCFF" w:rsidR="00C5042C" w:rsidRPr="000E6C72" w:rsidRDefault="00C5042C" w:rsidP="00095E80">
      <w:pPr>
        <w:pStyle w:val="ListParagraph"/>
        <w:numPr>
          <w:ilvl w:val="0"/>
          <w:numId w:val="29"/>
        </w:numPr>
        <w:spacing w:before="60" w:after="0" w:line="288" w:lineRule="auto"/>
        <w:ind w:left="900" w:hanging="333"/>
      </w:pPr>
      <w:r>
        <w:t xml:space="preserve">Khi người dùng nhấn vào conversation item, ứng dụng sẽ chuyển sang giao diện của 1 đoạn hội thoại (mục </w:t>
      </w:r>
      <w:hyperlink w:anchor="_2.7.8._Giao_diện" w:history="1">
        <w:r w:rsidRPr="001F5C8E">
          <w:rPr>
            <w:rStyle w:val="Hyperlink"/>
          </w:rPr>
          <w:t>2.7.8</w:t>
        </w:r>
      </w:hyperlink>
      <w:r>
        <w:t>).</w:t>
      </w:r>
    </w:p>
    <w:p w14:paraId="05BDFD8F" w14:textId="77777777" w:rsidR="00C5042C" w:rsidRDefault="00C5042C" w:rsidP="00C5042C">
      <w:pPr>
        <w:jc w:val="right"/>
      </w:pPr>
    </w:p>
    <w:p w14:paraId="64B4FA17" w14:textId="3FD32BE6" w:rsidR="00C5042C" w:rsidRDefault="00C5042C" w:rsidP="00095E80">
      <w:pPr>
        <w:pStyle w:val="Heading3"/>
        <w:numPr>
          <w:ilvl w:val="2"/>
          <w:numId w:val="20"/>
        </w:numPr>
        <w:spacing w:after="240"/>
        <w:ind w:left="900" w:hanging="900"/>
      </w:pPr>
      <w:bookmarkStart w:id="155" w:name="_Toc9538813"/>
      <w:r>
        <w:lastRenderedPageBreak/>
        <w:t>Giao diện tab liên hệ</w:t>
      </w:r>
      <w:bookmarkEnd w:id="155"/>
    </w:p>
    <w:bookmarkStart w:id="156" w:name="_MON_1617994568"/>
    <w:bookmarkEnd w:id="156"/>
    <w:p w14:paraId="0DEB2577" w14:textId="77777777" w:rsidR="00C5042C" w:rsidRDefault="00C5042C" w:rsidP="00C5042C">
      <w:r>
        <w:object w:dxaOrig="8775" w:dyaOrig="5935" w14:anchorId="302208FD">
          <v:shape id="_x0000_i1043" type="#_x0000_t75" style="width:437.55pt;height:295.75pt" o:ole="">
            <v:imagedata r:id="rId57" o:title=""/>
          </v:shape>
          <o:OLEObject Type="Embed" ProgID="Word.Document.12" ShapeID="_x0000_i1043" DrawAspect="Content" ObjectID="_1620155690" r:id="rId58">
            <o:FieldCodes>\s</o:FieldCodes>
          </o:OLEObject>
        </w:object>
      </w:r>
    </w:p>
    <w:p w14:paraId="1109094B" w14:textId="77777777" w:rsidR="00C5042C" w:rsidRDefault="00C5042C" w:rsidP="00C5042C">
      <w:pPr>
        <w:pStyle w:val="Caption"/>
      </w:pPr>
    </w:p>
    <w:p w14:paraId="22B64B87" w14:textId="0B2C378A" w:rsidR="00C5042C" w:rsidRDefault="00C5042C" w:rsidP="00C5042C">
      <w:pPr>
        <w:pStyle w:val="Caption"/>
        <w:rPr>
          <w:szCs w:val="22"/>
        </w:rPr>
      </w:pPr>
      <w:r w:rsidRPr="003F16CC">
        <w:t xml:space="preserve"> </w:t>
      </w:r>
      <w:bookmarkStart w:id="157" w:name="_Toc9418413"/>
      <w:r w:rsidRPr="00D030ED">
        <w:t xml:space="preserve">Hình </w:t>
      </w:r>
      <w:r w:rsidRPr="00D030ED">
        <w:fldChar w:fldCharType="begin"/>
      </w:r>
      <w:r w:rsidRPr="00152B77">
        <w:instrText xml:space="preserve"> SEQ Hình \* ARABIC </w:instrText>
      </w:r>
      <w:r w:rsidRPr="00D030ED">
        <w:fldChar w:fldCharType="separate"/>
      </w:r>
      <w:r w:rsidR="0052687B">
        <w:rPr>
          <w:noProof/>
        </w:rPr>
        <w:t>19</w:t>
      </w:r>
      <w:r w:rsidRPr="00D030ED">
        <w:fldChar w:fldCharType="end"/>
      </w:r>
      <w:r w:rsidRPr="00152B77">
        <w:t xml:space="preserve">. </w:t>
      </w:r>
      <w:r>
        <w:t>Bản vẽ giao diện tab liên hệ</w:t>
      </w:r>
      <w:bookmarkEnd w:id="157"/>
    </w:p>
    <w:p w14:paraId="467C463F" w14:textId="77777777" w:rsidR="00C5042C" w:rsidRDefault="00C5042C" w:rsidP="00095E80">
      <w:pPr>
        <w:pStyle w:val="ListParagraph"/>
        <w:numPr>
          <w:ilvl w:val="0"/>
          <w:numId w:val="29"/>
        </w:numPr>
        <w:spacing w:before="60" w:after="0" w:line="288" w:lineRule="auto"/>
        <w:ind w:left="900" w:hanging="333"/>
      </w:pPr>
      <w:r>
        <w:t>Giao diện 1 contact item:</w:t>
      </w:r>
    </w:p>
    <w:bookmarkStart w:id="158" w:name="_MON_1617995194"/>
    <w:bookmarkEnd w:id="158"/>
    <w:p w14:paraId="289FAE50" w14:textId="77777777" w:rsidR="00C5042C" w:rsidRDefault="00C5042C" w:rsidP="00C5042C">
      <w:pPr>
        <w:jc w:val="right"/>
      </w:pPr>
      <w:r>
        <w:object w:dxaOrig="7928" w:dyaOrig="2820" w14:anchorId="24BF8DDB">
          <v:shape id="_x0000_i1044" type="#_x0000_t75" style="width:397.65pt;height:140.7pt" o:ole="">
            <v:imagedata r:id="rId59" o:title=""/>
          </v:shape>
          <o:OLEObject Type="Embed" ProgID="Word.Document.12" ShapeID="_x0000_i1044" DrawAspect="Content" ObjectID="_1620155691" r:id="rId60">
            <o:FieldCodes>\s</o:FieldCodes>
          </o:OLEObject>
        </w:object>
      </w:r>
    </w:p>
    <w:p w14:paraId="10EEFB39" w14:textId="77777777" w:rsidR="00C5042C" w:rsidRDefault="00C5042C" w:rsidP="00C5042C">
      <w:pPr>
        <w:jc w:val="right"/>
      </w:pPr>
    </w:p>
    <w:p w14:paraId="3B286A1D" w14:textId="49C83B9B" w:rsidR="00C5042C" w:rsidRPr="00B31112" w:rsidRDefault="00C5042C" w:rsidP="00C5042C">
      <w:pPr>
        <w:pStyle w:val="Caption"/>
        <w:rPr>
          <w:lang w:val="vi-VN"/>
        </w:rPr>
      </w:pPr>
      <w:bookmarkStart w:id="159" w:name="_Toc9418414"/>
      <w:r w:rsidRPr="00D030ED">
        <w:t xml:space="preserve">Hình </w:t>
      </w:r>
      <w:r w:rsidRPr="00D030ED">
        <w:fldChar w:fldCharType="begin"/>
      </w:r>
      <w:r w:rsidRPr="00152B77">
        <w:instrText xml:space="preserve"> SEQ Hình \* ARABIC </w:instrText>
      </w:r>
      <w:r w:rsidRPr="00D030ED">
        <w:fldChar w:fldCharType="separate"/>
      </w:r>
      <w:r w:rsidR="0052687B">
        <w:rPr>
          <w:noProof/>
        </w:rPr>
        <w:t>20</w:t>
      </w:r>
      <w:r w:rsidRPr="00D030ED">
        <w:fldChar w:fldCharType="end"/>
      </w:r>
      <w:r w:rsidRPr="00152B77">
        <w:t xml:space="preserve">. </w:t>
      </w:r>
      <w:r>
        <w:t>Bản vẽ giao diện 1 contact item</w:t>
      </w:r>
      <w:bookmarkEnd w:id="159"/>
    </w:p>
    <w:p w14:paraId="187B9B0D"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Tab thứ 5 trong giao diện trang chủ chứa danh sách các đoạn hội thoại với những tư vấn viên.</w:t>
      </w:r>
    </w:p>
    <w:p w14:paraId="58F80442"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Từng đoạn hội thoại sẽ được hiển thị các thông tin chính trên 1 mục riêng biệt, gọi là 1 contact item.</w:t>
      </w:r>
    </w:p>
    <w:p w14:paraId="3DC83D35" w14:textId="2EF9B8DE"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 xml:space="preserve">Khi người dùng nhấn vào contact item, ứng dụng sẽ chuyển sang giao diện của 1 đoạn hội thoại (mục </w:t>
      </w:r>
      <w:hyperlink w:anchor="_2.7.8._Giao_diện" w:history="1">
        <w:r w:rsidRPr="0053250D">
          <w:rPr>
            <w:rStyle w:val="Hyperlink"/>
            <w:lang w:val="vi-VN"/>
          </w:rPr>
          <w:t>2.7.8</w:t>
        </w:r>
      </w:hyperlink>
      <w:r w:rsidRPr="0053250D">
        <w:rPr>
          <w:lang w:val="vi-VN"/>
        </w:rPr>
        <w:t>).</w:t>
      </w:r>
    </w:p>
    <w:p w14:paraId="45E0DCF1" w14:textId="77777777" w:rsidR="00C5042C" w:rsidRPr="0053250D" w:rsidRDefault="00C5042C" w:rsidP="00C5042C">
      <w:pPr>
        <w:jc w:val="center"/>
        <w:rPr>
          <w:lang w:val="vi-VN"/>
        </w:rPr>
      </w:pPr>
    </w:p>
    <w:p w14:paraId="5E88D65A" w14:textId="0A079AF3" w:rsidR="00C5042C" w:rsidRDefault="00C5042C" w:rsidP="00095E80">
      <w:pPr>
        <w:pStyle w:val="Heading3"/>
        <w:numPr>
          <w:ilvl w:val="2"/>
          <w:numId w:val="20"/>
        </w:numPr>
        <w:spacing w:after="240"/>
        <w:ind w:left="900" w:hanging="900"/>
      </w:pPr>
      <w:bookmarkStart w:id="160" w:name="_2.7.8._Giao_diện"/>
      <w:bookmarkStart w:id="161" w:name="_Toc9538814"/>
      <w:bookmarkEnd w:id="160"/>
      <w:r>
        <w:lastRenderedPageBreak/>
        <w:t>Giao diện 1 tour</w:t>
      </w:r>
      <w:bookmarkEnd w:id="161"/>
    </w:p>
    <w:bookmarkStart w:id="162" w:name="_MON_1617997924"/>
    <w:bookmarkEnd w:id="162"/>
    <w:p w14:paraId="42941B81" w14:textId="77777777" w:rsidR="00C5042C" w:rsidRDefault="00C5042C" w:rsidP="00C5042C">
      <w:r>
        <w:object w:dxaOrig="8775" w:dyaOrig="7063" w14:anchorId="63B1CA05">
          <v:shape id="_x0000_i1045" type="#_x0000_t75" style="width:437.55pt;height:353.35pt" o:ole="">
            <v:imagedata r:id="rId61" o:title=""/>
          </v:shape>
          <o:OLEObject Type="Embed" ProgID="Word.Document.12" ShapeID="_x0000_i1045" DrawAspect="Content" ObjectID="_1620155692" r:id="rId62">
            <o:FieldCodes>\s</o:FieldCodes>
          </o:OLEObject>
        </w:object>
      </w:r>
    </w:p>
    <w:p w14:paraId="46EFF16A" w14:textId="77777777" w:rsidR="00C5042C" w:rsidRDefault="00C5042C" w:rsidP="00C5042C">
      <w:pPr>
        <w:pStyle w:val="Caption"/>
      </w:pPr>
    </w:p>
    <w:p w14:paraId="7E0D4945" w14:textId="3C1F2A6E" w:rsidR="00C5042C" w:rsidRPr="003A3A5C" w:rsidRDefault="00C5042C" w:rsidP="00C5042C">
      <w:pPr>
        <w:pStyle w:val="Caption"/>
        <w:rPr>
          <w:lang w:val="vi-VN"/>
        </w:rPr>
      </w:pPr>
      <w:r w:rsidRPr="003F16CC">
        <w:t xml:space="preserve"> </w:t>
      </w:r>
      <w:bookmarkStart w:id="163" w:name="_Toc9418415"/>
      <w:r w:rsidRPr="00D030ED">
        <w:t xml:space="preserve">Hình </w:t>
      </w:r>
      <w:r w:rsidRPr="00D030ED">
        <w:fldChar w:fldCharType="begin"/>
      </w:r>
      <w:r w:rsidRPr="00152B77">
        <w:instrText xml:space="preserve"> SEQ Hình \* ARABIC </w:instrText>
      </w:r>
      <w:r w:rsidRPr="00D030ED">
        <w:fldChar w:fldCharType="separate"/>
      </w:r>
      <w:r w:rsidR="0052687B">
        <w:rPr>
          <w:noProof/>
        </w:rPr>
        <w:t>21</w:t>
      </w:r>
      <w:r w:rsidRPr="00D030ED">
        <w:fldChar w:fldCharType="end"/>
      </w:r>
      <w:r w:rsidRPr="00152B77">
        <w:t xml:space="preserve">. </w:t>
      </w:r>
      <w:r>
        <w:t>Bản vẽ giao diện 1 tour</w:t>
      </w:r>
      <w:bookmarkEnd w:id="163"/>
    </w:p>
    <w:p w14:paraId="5EC0CD22"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Sau khi nhấn vào 1 tour item, ứng dụng sẽ hiển thị giao diện của 1 tour gồm 3 tab chính, người dùng có thể nhấn vào icon của tab hoặc vuốt qua trái/phải để chuyển qua lại giữa các tab.</w:t>
      </w:r>
    </w:p>
    <w:p w14:paraId="258A6EF0"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Ứng dụng đang hiển thị tab nào thi icon của tab đó sẽ chuyển sang màu đỏ, icon của các tab khác sẽ chuyển thành màu xám.</w:t>
      </w:r>
    </w:p>
    <w:p w14:paraId="4ACEC202"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Tab mặc định khi khởi tạo giao diện trang chủ là tab đầu tiên – tab bản đồ tour.</w:t>
      </w:r>
    </w:p>
    <w:p w14:paraId="78F591E0" w14:textId="77777777" w:rsidR="00C5042C" w:rsidRPr="0053250D" w:rsidRDefault="00C5042C" w:rsidP="00C5042C">
      <w:pPr>
        <w:rPr>
          <w:lang w:val="vi-VN"/>
        </w:rPr>
      </w:pPr>
    </w:p>
    <w:p w14:paraId="7FEA45B1" w14:textId="0133150D" w:rsidR="00C5042C" w:rsidRPr="0053250D" w:rsidRDefault="00C5042C" w:rsidP="00095E80">
      <w:pPr>
        <w:pStyle w:val="Heading3"/>
        <w:numPr>
          <w:ilvl w:val="2"/>
          <w:numId w:val="20"/>
        </w:numPr>
        <w:spacing w:after="240"/>
        <w:ind w:left="900" w:hanging="900"/>
        <w:rPr>
          <w:lang w:val="vi-VN"/>
        </w:rPr>
      </w:pPr>
      <w:bookmarkStart w:id="164" w:name="_2.7.10._Giao_diện"/>
      <w:bookmarkStart w:id="165" w:name="_Ref8049543"/>
      <w:bookmarkStart w:id="166" w:name="_Toc9538815"/>
      <w:bookmarkEnd w:id="164"/>
      <w:r w:rsidRPr="0053250D">
        <w:rPr>
          <w:lang w:val="vi-VN"/>
        </w:rPr>
        <w:lastRenderedPageBreak/>
        <w:t>Giao diện tab bản đồ tour</w:t>
      </w:r>
      <w:bookmarkEnd w:id="165"/>
      <w:bookmarkEnd w:id="166"/>
    </w:p>
    <w:bookmarkStart w:id="167" w:name="_MON_1617998714"/>
    <w:bookmarkEnd w:id="167"/>
    <w:p w14:paraId="5980994D" w14:textId="77777777" w:rsidR="00C5042C" w:rsidRDefault="00C5042C" w:rsidP="00C5042C">
      <w:r>
        <w:object w:dxaOrig="8775" w:dyaOrig="5923" w14:anchorId="36A01C40">
          <v:shape id="_x0000_i1046" type="#_x0000_t75" style="width:437.55pt;height:296.85pt" o:ole="">
            <v:imagedata r:id="rId63" o:title=""/>
          </v:shape>
          <o:OLEObject Type="Embed" ProgID="Word.Document.12" ShapeID="_x0000_i1046" DrawAspect="Content" ObjectID="_1620155693" r:id="rId64">
            <o:FieldCodes>\s</o:FieldCodes>
          </o:OLEObject>
        </w:object>
      </w:r>
    </w:p>
    <w:p w14:paraId="3585FE82" w14:textId="77777777" w:rsidR="00C5042C" w:rsidRDefault="00C5042C" w:rsidP="00C5042C">
      <w:pPr>
        <w:pStyle w:val="Caption"/>
      </w:pPr>
    </w:p>
    <w:p w14:paraId="70818B67" w14:textId="2EA99AD5" w:rsidR="00C5042C" w:rsidRPr="00097796" w:rsidRDefault="00C5042C" w:rsidP="00C5042C">
      <w:pPr>
        <w:pStyle w:val="Caption"/>
        <w:rPr>
          <w:lang w:val="vi-VN"/>
        </w:rPr>
      </w:pPr>
      <w:r w:rsidRPr="003F16CC">
        <w:t xml:space="preserve"> </w:t>
      </w:r>
      <w:bookmarkStart w:id="168" w:name="_Toc9418416"/>
      <w:r w:rsidRPr="00D030ED">
        <w:t xml:space="preserve">Hình </w:t>
      </w:r>
      <w:r w:rsidRPr="00D030ED">
        <w:fldChar w:fldCharType="begin"/>
      </w:r>
      <w:r w:rsidRPr="00152B77">
        <w:instrText xml:space="preserve"> SEQ Hình \* ARABIC </w:instrText>
      </w:r>
      <w:r w:rsidRPr="00D030ED">
        <w:fldChar w:fldCharType="separate"/>
      </w:r>
      <w:r w:rsidR="0052687B">
        <w:rPr>
          <w:noProof/>
        </w:rPr>
        <w:t>22</w:t>
      </w:r>
      <w:r w:rsidRPr="00D030ED">
        <w:fldChar w:fldCharType="end"/>
      </w:r>
      <w:r w:rsidRPr="00152B77">
        <w:t xml:space="preserve">. </w:t>
      </w:r>
      <w:r>
        <w:t>Bản vẽ giao diện bản đồ tour</w:t>
      </w:r>
      <w:bookmarkEnd w:id="168"/>
    </w:p>
    <w:p w14:paraId="34CDE7E1"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 xml:space="preserve">Tab đầu tiên trong giao diện của 1 tour hiển thị bản đồ của tour đó. </w:t>
      </w:r>
    </w:p>
    <w:p w14:paraId="5A456726"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Các thành phần của tour hiển thị trên bản đồ:</w:t>
      </w:r>
    </w:p>
    <w:p w14:paraId="3392F06D" w14:textId="77777777" w:rsidR="00C5042C" w:rsidRDefault="00C5042C" w:rsidP="00095E80">
      <w:pPr>
        <w:pStyle w:val="ListParagraph"/>
        <w:numPr>
          <w:ilvl w:val="0"/>
          <w:numId w:val="32"/>
        </w:numPr>
        <w:ind w:left="1260"/>
      </w:pPr>
      <w:r>
        <w:t>Marker:</w:t>
      </w:r>
    </w:p>
    <w:p w14:paraId="271E5459" w14:textId="77777777" w:rsidR="00C5042C" w:rsidRDefault="00C5042C" w:rsidP="00095E80">
      <w:pPr>
        <w:pStyle w:val="ListParagraph"/>
        <w:numPr>
          <w:ilvl w:val="1"/>
          <w:numId w:val="32"/>
        </w:numPr>
        <w:spacing w:before="60" w:after="0" w:line="288" w:lineRule="auto"/>
        <w:ind w:left="1620"/>
      </w:pPr>
      <w:r>
        <w:t>Công dụng: Dùng để đánh dấu vị trí chặng</w:t>
      </w:r>
    </w:p>
    <w:p w14:paraId="5196B080" w14:textId="77777777" w:rsidR="00C5042C" w:rsidRDefault="00C5042C" w:rsidP="00095E80">
      <w:pPr>
        <w:pStyle w:val="ListParagraph"/>
        <w:numPr>
          <w:ilvl w:val="1"/>
          <w:numId w:val="32"/>
        </w:numPr>
        <w:spacing w:before="60" w:after="0" w:line="288" w:lineRule="auto"/>
        <w:ind w:left="1620"/>
      </w:pPr>
      <w:r>
        <w:t>Hình dạng:</w:t>
      </w:r>
    </w:p>
    <w:p w14:paraId="1CFDF3FF" w14:textId="77777777" w:rsidR="00C5042C" w:rsidRDefault="00C5042C" w:rsidP="00095E80">
      <w:pPr>
        <w:pStyle w:val="ListParagraph"/>
        <w:numPr>
          <w:ilvl w:val="2"/>
          <w:numId w:val="32"/>
        </w:numPr>
        <w:spacing w:before="60" w:after="0" w:line="288" w:lineRule="auto"/>
        <w:ind w:left="1980"/>
      </w:pPr>
      <w:r>
        <w:t>Chặng đã đi qua:</w:t>
      </w:r>
    </w:p>
    <w:bookmarkStart w:id="169" w:name="_MON_1617998933"/>
    <w:bookmarkEnd w:id="169"/>
    <w:p w14:paraId="55863AC7" w14:textId="77777777" w:rsidR="00C5042C" w:rsidRDefault="00C5042C" w:rsidP="00C5042C">
      <w:pPr>
        <w:pStyle w:val="ListParagraph"/>
        <w:ind w:left="1440"/>
      </w:pPr>
      <w:r>
        <w:object w:dxaOrig="6555" w:dyaOrig="1050" w14:anchorId="37689572">
          <v:shape id="_x0000_i1047" type="#_x0000_t75" style="width:327.9pt;height:53.15pt" o:ole="">
            <v:imagedata r:id="rId65" o:title=""/>
          </v:shape>
          <o:OLEObject Type="Embed" ProgID="Word.Document.12" ShapeID="_x0000_i1047" DrawAspect="Content" ObjectID="_1620155694" r:id="rId66">
            <o:FieldCodes>\s</o:FieldCodes>
          </o:OLEObject>
        </w:object>
      </w:r>
    </w:p>
    <w:p w14:paraId="1989C687" w14:textId="77777777" w:rsidR="00C5042C" w:rsidRDefault="00C5042C" w:rsidP="00095E80">
      <w:pPr>
        <w:pStyle w:val="ListParagraph"/>
        <w:numPr>
          <w:ilvl w:val="2"/>
          <w:numId w:val="32"/>
        </w:numPr>
        <w:spacing w:before="60" w:after="0" w:line="288" w:lineRule="auto"/>
        <w:ind w:left="1980"/>
      </w:pPr>
      <w:r>
        <w:t>Chặng đang đi qua:</w:t>
      </w:r>
    </w:p>
    <w:bookmarkStart w:id="170" w:name="_MON_1617999489"/>
    <w:bookmarkEnd w:id="170"/>
    <w:p w14:paraId="5591E18A" w14:textId="77777777" w:rsidR="00C5042C" w:rsidRDefault="00C5042C" w:rsidP="00C5042C">
      <w:pPr>
        <w:pStyle w:val="ListParagraph"/>
        <w:ind w:left="1440"/>
      </w:pPr>
      <w:r>
        <w:object w:dxaOrig="6555" w:dyaOrig="1050" w14:anchorId="423A1A38">
          <v:shape id="_x0000_i1048" type="#_x0000_t75" style="width:327.9pt;height:53.15pt" o:ole="">
            <v:imagedata r:id="rId67" o:title=""/>
          </v:shape>
          <o:OLEObject Type="Embed" ProgID="Word.Document.12" ShapeID="_x0000_i1048" DrawAspect="Content" ObjectID="_1620155695" r:id="rId68">
            <o:FieldCodes>\s</o:FieldCodes>
          </o:OLEObject>
        </w:object>
      </w:r>
    </w:p>
    <w:p w14:paraId="58864352" w14:textId="77777777" w:rsidR="00C5042C" w:rsidRDefault="00C5042C" w:rsidP="00095E80">
      <w:pPr>
        <w:pStyle w:val="ListParagraph"/>
        <w:numPr>
          <w:ilvl w:val="2"/>
          <w:numId w:val="32"/>
        </w:numPr>
        <w:spacing w:before="60" w:after="0" w:line="288" w:lineRule="auto"/>
        <w:ind w:left="1980"/>
      </w:pPr>
      <w:r>
        <w:t>Chặng chuẩn bị tới:</w:t>
      </w:r>
    </w:p>
    <w:bookmarkStart w:id="171" w:name="_MON_1617999611"/>
    <w:bookmarkEnd w:id="171"/>
    <w:p w14:paraId="31D198FA" w14:textId="77777777" w:rsidR="00C5042C" w:rsidRDefault="00C5042C" w:rsidP="00C5042C">
      <w:pPr>
        <w:pStyle w:val="ListParagraph"/>
        <w:ind w:left="1440"/>
      </w:pPr>
      <w:r>
        <w:object w:dxaOrig="6555" w:dyaOrig="1050" w14:anchorId="4A0CAE16">
          <v:shape id="_x0000_i1049" type="#_x0000_t75" style="width:327.9pt;height:53.15pt" o:ole="">
            <v:imagedata r:id="rId69" o:title=""/>
          </v:shape>
          <o:OLEObject Type="Embed" ProgID="Word.Document.12" ShapeID="_x0000_i1049" DrawAspect="Content" ObjectID="_1620155696" r:id="rId70">
            <o:FieldCodes>\s</o:FieldCodes>
          </o:OLEObject>
        </w:object>
      </w:r>
    </w:p>
    <w:p w14:paraId="50E66FC8" w14:textId="77777777" w:rsidR="00C5042C" w:rsidRDefault="00C5042C" w:rsidP="00095E80">
      <w:pPr>
        <w:pStyle w:val="ListParagraph"/>
        <w:keepNext/>
        <w:keepLines/>
        <w:numPr>
          <w:ilvl w:val="2"/>
          <w:numId w:val="32"/>
        </w:numPr>
        <w:spacing w:before="60" w:after="0" w:line="288" w:lineRule="auto"/>
        <w:ind w:left="1980"/>
      </w:pPr>
      <w:r>
        <w:lastRenderedPageBreak/>
        <w:t>Các chặng còn lại chưa đi qua:</w:t>
      </w:r>
    </w:p>
    <w:bookmarkStart w:id="172" w:name="_MON_1617999699"/>
    <w:bookmarkEnd w:id="172"/>
    <w:p w14:paraId="4D804ADD" w14:textId="192F8751" w:rsidR="00C5042C" w:rsidRDefault="00C5042C" w:rsidP="00095E80">
      <w:pPr>
        <w:pStyle w:val="ListParagraph"/>
        <w:keepNext/>
        <w:keepLines/>
        <w:ind w:left="1440"/>
      </w:pPr>
      <w:r>
        <w:object w:dxaOrig="6555" w:dyaOrig="1050" w14:anchorId="637F505E">
          <v:shape id="_x0000_i1050" type="#_x0000_t75" style="width:327.9pt;height:53.15pt" o:ole="">
            <v:imagedata r:id="rId71" o:title=""/>
          </v:shape>
          <o:OLEObject Type="Embed" ProgID="Word.Document.12" ShapeID="_x0000_i1050" DrawAspect="Content" ObjectID="_1620155697" r:id="rId72">
            <o:FieldCodes>\s</o:FieldCodes>
          </o:OLEObject>
        </w:object>
      </w:r>
    </w:p>
    <w:p w14:paraId="4DC4EB95" w14:textId="0B6AE5F0" w:rsidR="00C5042C" w:rsidRPr="003A3A5C" w:rsidRDefault="00C5042C" w:rsidP="00C5042C">
      <w:pPr>
        <w:pStyle w:val="Caption"/>
        <w:rPr>
          <w:lang w:val="vi-VN"/>
        </w:rPr>
      </w:pPr>
      <w:r w:rsidRPr="003F16CC">
        <w:t xml:space="preserve"> </w:t>
      </w:r>
      <w:bookmarkStart w:id="173" w:name="_Toc9418417"/>
      <w:r w:rsidRPr="00D030ED">
        <w:t xml:space="preserve">Hình </w:t>
      </w:r>
      <w:r w:rsidRPr="00D030ED">
        <w:fldChar w:fldCharType="begin"/>
      </w:r>
      <w:r w:rsidRPr="00152B77">
        <w:instrText xml:space="preserve"> SEQ Hình \* ARABIC </w:instrText>
      </w:r>
      <w:r w:rsidRPr="00D030ED">
        <w:fldChar w:fldCharType="separate"/>
      </w:r>
      <w:r w:rsidR="0052687B">
        <w:rPr>
          <w:noProof/>
        </w:rPr>
        <w:t>23</w:t>
      </w:r>
      <w:r w:rsidRPr="00D030ED">
        <w:fldChar w:fldCharType="end"/>
      </w:r>
      <w:r w:rsidRPr="00152B77">
        <w:t xml:space="preserve">. </w:t>
      </w:r>
      <w:r>
        <w:t>Bản vẽ giao diện các marker</w:t>
      </w:r>
      <w:bookmarkEnd w:id="173"/>
    </w:p>
    <w:p w14:paraId="6D167E59" w14:textId="77777777" w:rsidR="00295ABA" w:rsidRPr="0053250D" w:rsidRDefault="00295ABA" w:rsidP="00095E80">
      <w:pPr>
        <w:pStyle w:val="ListParagraph"/>
        <w:numPr>
          <w:ilvl w:val="2"/>
          <w:numId w:val="32"/>
        </w:numPr>
        <w:spacing w:before="60" w:after="0" w:line="288" w:lineRule="auto"/>
        <w:ind w:left="1980"/>
        <w:rPr>
          <w:lang w:val="vi-VN"/>
        </w:rPr>
      </w:pPr>
      <w:r w:rsidRPr="0053250D">
        <w:rPr>
          <w:lang w:val="vi-VN"/>
        </w:rPr>
        <w:t>Nếu có 2 marker trùng nhau thì marker sau sẽ được dịch đi 0.00005 độ về phía Đông và 0.00005 độ về phía Bắc:</w:t>
      </w:r>
    </w:p>
    <w:bookmarkStart w:id="174" w:name="_MON_1618903998"/>
    <w:bookmarkEnd w:id="174"/>
    <w:p w14:paraId="168E912B" w14:textId="54C226D6" w:rsidR="00C5042C" w:rsidRDefault="00014DED" w:rsidP="00E94273">
      <w:pPr>
        <w:pStyle w:val="ListParagraph"/>
        <w:spacing w:after="0"/>
        <w:ind w:left="1440"/>
      </w:pPr>
      <w:r>
        <w:object w:dxaOrig="6555" w:dyaOrig="2633" w14:anchorId="19304D69">
          <v:shape id="_x0000_i1051" type="#_x0000_t75" style="width:327.9pt;height:131.8pt" o:ole="">
            <v:imagedata r:id="rId73" o:title=""/>
          </v:shape>
          <o:OLEObject Type="Embed" ProgID="Word.Document.12" ShapeID="_x0000_i1051" DrawAspect="Content" ObjectID="_1620155698" r:id="rId74">
            <o:FieldCodes>\s</o:FieldCodes>
          </o:OLEObject>
        </w:object>
      </w:r>
    </w:p>
    <w:p w14:paraId="3758CB44" w14:textId="77777777" w:rsidR="007530B5" w:rsidRDefault="007530B5">
      <w:pPr>
        <w:pStyle w:val="ListParagraph"/>
        <w:ind w:left="1440"/>
      </w:pPr>
    </w:p>
    <w:p w14:paraId="7663D085" w14:textId="77777777" w:rsidR="00C5042C" w:rsidRDefault="00C5042C" w:rsidP="00095E80">
      <w:pPr>
        <w:pStyle w:val="ListParagraph"/>
        <w:numPr>
          <w:ilvl w:val="1"/>
          <w:numId w:val="32"/>
        </w:numPr>
        <w:spacing w:before="60" w:after="0" w:line="288" w:lineRule="auto"/>
        <w:ind w:left="1620"/>
      </w:pPr>
      <w:r>
        <w:t>Sự kiện khi nhấn vào: Hiển thị ra tên của toà nhà - phòng học mà chặng đó đi qua:</w:t>
      </w:r>
    </w:p>
    <w:bookmarkStart w:id="175" w:name="_MON_1618000063"/>
    <w:bookmarkEnd w:id="175"/>
    <w:p w14:paraId="6E437D78" w14:textId="77777777" w:rsidR="00C5042C" w:rsidRDefault="00C5042C" w:rsidP="00C5042C">
      <w:pPr>
        <w:ind w:left="720"/>
      </w:pPr>
      <w:r>
        <w:object w:dxaOrig="6555" w:dyaOrig="1512" w14:anchorId="263AFFD7">
          <v:shape id="_x0000_i1052" type="#_x0000_t75" style="width:327.9pt;height:76.45pt" o:ole="">
            <v:imagedata r:id="rId75" o:title=""/>
          </v:shape>
          <o:OLEObject Type="Embed" ProgID="Word.Document.12" ShapeID="_x0000_i1052" DrawAspect="Content" ObjectID="_1620155699" r:id="rId76">
            <o:FieldCodes>\s</o:FieldCodes>
          </o:OLEObject>
        </w:object>
      </w:r>
    </w:p>
    <w:p w14:paraId="2E3147E0" w14:textId="7FE21220" w:rsidR="00C5042C" w:rsidRDefault="00C5042C" w:rsidP="00095E80">
      <w:pPr>
        <w:pStyle w:val="ListParagraph"/>
        <w:numPr>
          <w:ilvl w:val="2"/>
          <w:numId w:val="32"/>
        </w:numPr>
        <w:spacing w:before="60" w:after="0" w:line="288" w:lineRule="auto"/>
        <w:ind w:left="1980"/>
      </w:pPr>
      <w:r>
        <w:t xml:space="preserve">Sự kiện khi nhấn vào tên toà nhà – phòng học (gọi là title của chặng): Hiển thị </w:t>
      </w:r>
      <w:hyperlink w:anchor="_2.7.11._Giao_diện" w:history="1">
        <w:r w:rsidRPr="00603D34">
          <w:rPr>
            <w:rStyle w:val="Hyperlink"/>
          </w:rPr>
          <w:t>giao diện thông tin của chặng</w:t>
        </w:r>
      </w:hyperlink>
      <w:r>
        <w:t xml:space="preserve"> (tên toà nhà, phòng học, tầng, tên người quản lý, email, số điện thoại người quản lý,… - mục </w:t>
      </w:r>
      <w:hyperlink w:anchor="_2.7.11._Giao_diện_1" w:history="1">
        <w:r w:rsidRPr="00892FE8">
          <w:rPr>
            <w:rStyle w:val="Hyperlink"/>
          </w:rPr>
          <w:t>2.7.11</w:t>
        </w:r>
      </w:hyperlink>
      <w:r>
        <w:t>)</w:t>
      </w:r>
    </w:p>
    <w:p w14:paraId="339F29C7" w14:textId="77777777" w:rsidR="00C5042C" w:rsidRDefault="00C5042C" w:rsidP="00095E80">
      <w:pPr>
        <w:pStyle w:val="ListParagraph"/>
        <w:numPr>
          <w:ilvl w:val="1"/>
          <w:numId w:val="32"/>
        </w:numPr>
        <w:spacing w:before="60" w:after="0" w:line="288" w:lineRule="auto"/>
        <w:ind w:left="1620"/>
      </w:pPr>
      <w:r>
        <w:t>Thuật toán dùng để xác định màu sắc:</w:t>
      </w:r>
    </w:p>
    <w:p w14:paraId="7C12831E" w14:textId="77777777" w:rsidR="00C5042C" w:rsidRDefault="00C5042C" w:rsidP="00095E80">
      <w:pPr>
        <w:pStyle w:val="ListParagraph"/>
        <w:numPr>
          <w:ilvl w:val="2"/>
          <w:numId w:val="32"/>
        </w:numPr>
        <w:spacing w:before="60" w:after="0" w:line="288" w:lineRule="auto"/>
        <w:ind w:left="1980"/>
      </w:pPr>
      <w:r>
        <w:t>Với mỗi chặng, có 1 thuộc tính chứa thời điểm bắt đầu chặng và thời</w:t>
      </w:r>
      <w:r w:rsidRPr="00DF049C">
        <w:t xml:space="preserve"> </w:t>
      </w:r>
      <w:r>
        <w:t>điểm kết thúc chặng, gọi là startTime và endTime.</w:t>
      </w:r>
    </w:p>
    <w:p w14:paraId="6D3D0F34" w14:textId="77777777" w:rsidR="00C5042C" w:rsidRDefault="00C5042C" w:rsidP="00095E80">
      <w:pPr>
        <w:pStyle w:val="ListParagraph"/>
        <w:numPr>
          <w:ilvl w:val="2"/>
          <w:numId w:val="32"/>
        </w:numPr>
        <w:spacing w:before="60" w:after="0" w:line="288" w:lineRule="auto"/>
        <w:ind w:left="1980"/>
      </w:pPr>
      <w:r>
        <w:t>Trên client dùng 1 hàm lấy thời điểm hiện tại, gọi là currentTime</w:t>
      </w:r>
    </w:p>
    <w:p w14:paraId="5A7D4117" w14:textId="77777777" w:rsidR="00C5042C" w:rsidRDefault="00C5042C" w:rsidP="00095E80">
      <w:pPr>
        <w:pStyle w:val="ListParagraph"/>
        <w:numPr>
          <w:ilvl w:val="2"/>
          <w:numId w:val="32"/>
        </w:numPr>
        <w:spacing w:before="60" w:after="0" w:line="288" w:lineRule="auto"/>
        <w:ind w:left="1980"/>
      </w:pPr>
      <w:r>
        <w:t>Tiến hành duyệt từng chặng, với mỗi chặng, so sánh currentTime với startTime và endTime:</w:t>
      </w:r>
    </w:p>
    <w:p w14:paraId="1236EB4C" w14:textId="77777777" w:rsidR="00C5042C" w:rsidRDefault="00C5042C" w:rsidP="00095E80">
      <w:pPr>
        <w:pStyle w:val="ListParagraph"/>
        <w:numPr>
          <w:ilvl w:val="3"/>
          <w:numId w:val="32"/>
        </w:numPr>
        <w:spacing w:before="60" w:after="0" w:line="288" w:lineRule="auto"/>
        <w:ind w:left="2340"/>
      </w:pPr>
      <w:r>
        <w:t>Nếu currentTime trước startTime thì tô cho marker màu xám.</w:t>
      </w:r>
    </w:p>
    <w:p w14:paraId="5FED7137" w14:textId="77777777" w:rsidR="00C5042C" w:rsidRDefault="00C5042C" w:rsidP="00095E80">
      <w:pPr>
        <w:pStyle w:val="ListParagraph"/>
        <w:numPr>
          <w:ilvl w:val="3"/>
          <w:numId w:val="32"/>
        </w:numPr>
        <w:spacing w:before="60" w:after="0" w:line="288" w:lineRule="auto"/>
        <w:ind w:left="2340"/>
      </w:pPr>
      <w:r>
        <w:t>Nếu currentTime sau startTime và trước endTime thì tô cho marker màu xanh da trời.</w:t>
      </w:r>
    </w:p>
    <w:p w14:paraId="331D2412" w14:textId="77777777" w:rsidR="00C5042C" w:rsidRDefault="00C5042C" w:rsidP="00095E80">
      <w:pPr>
        <w:pStyle w:val="ListParagraph"/>
        <w:numPr>
          <w:ilvl w:val="3"/>
          <w:numId w:val="32"/>
        </w:numPr>
        <w:spacing w:before="60" w:after="0" w:line="288" w:lineRule="auto"/>
        <w:ind w:left="2340"/>
      </w:pPr>
      <w:r>
        <w:t>Nếu currentTime sau endTime thì tô màu cho chặng đầu tiên thoả mãn điều kiện này màu đỏ, những chặng sau đó màu vàng.</w:t>
      </w:r>
    </w:p>
    <w:p w14:paraId="7FFD9F40" w14:textId="77777777" w:rsidR="00C5042C" w:rsidRDefault="00C5042C" w:rsidP="00095E80">
      <w:pPr>
        <w:pStyle w:val="ListParagraph"/>
        <w:numPr>
          <w:ilvl w:val="0"/>
          <w:numId w:val="32"/>
        </w:numPr>
        <w:ind w:left="1260"/>
      </w:pPr>
      <w:r>
        <w:t>Route:</w:t>
      </w:r>
    </w:p>
    <w:p w14:paraId="3FD35CDA" w14:textId="77777777" w:rsidR="00C5042C" w:rsidRDefault="00C5042C" w:rsidP="00095E80">
      <w:pPr>
        <w:pStyle w:val="ListParagraph"/>
        <w:numPr>
          <w:ilvl w:val="1"/>
          <w:numId w:val="32"/>
        </w:numPr>
        <w:spacing w:before="60" w:after="0" w:line="288" w:lineRule="auto"/>
        <w:ind w:left="1620"/>
      </w:pPr>
      <w:r>
        <w:lastRenderedPageBreak/>
        <w:t>Công dụng: Dùng để chỉ dẫn đường đi giữa các chặng</w:t>
      </w:r>
    </w:p>
    <w:p w14:paraId="2A9DE1C0" w14:textId="77777777" w:rsidR="00C5042C" w:rsidRDefault="00C5042C" w:rsidP="00095E80">
      <w:pPr>
        <w:pStyle w:val="ListParagraph"/>
        <w:numPr>
          <w:ilvl w:val="1"/>
          <w:numId w:val="32"/>
        </w:numPr>
        <w:spacing w:before="60" w:after="0" w:line="288" w:lineRule="auto"/>
        <w:ind w:left="1620"/>
      </w:pPr>
      <w:r>
        <w:t>Hình dạng:</w:t>
      </w:r>
    </w:p>
    <w:p w14:paraId="05EA5254" w14:textId="77777777" w:rsidR="00C5042C" w:rsidRDefault="00C5042C" w:rsidP="00095E80">
      <w:pPr>
        <w:pStyle w:val="ListParagraph"/>
        <w:numPr>
          <w:ilvl w:val="2"/>
          <w:numId w:val="32"/>
        </w:numPr>
        <w:spacing w:before="60" w:after="0" w:line="288" w:lineRule="auto"/>
        <w:ind w:left="1980"/>
      </w:pPr>
      <w:r>
        <w:t>Chặng vừa đi qua:</w:t>
      </w:r>
    </w:p>
    <w:bookmarkStart w:id="176" w:name="_MON_1618052107"/>
    <w:bookmarkEnd w:id="176"/>
    <w:p w14:paraId="09651040" w14:textId="77777777" w:rsidR="00C5042C" w:rsidRDefault="00C5042C" w:rsidP="00C5042C">
      <w:pPr>
        <w:pStyle w:val="ListParagraph"/>
        <w:ind w:left="1440"/>
      </w:pPr>
      <w:r>
        <w:object w:dxaOrig="6555" w:dyaOrig="1144" w14:anchorId="40759ED7">
          <v:shape id="_x0000_i1053" type="#_x0000_t75" style="width:327.9pt;height:57.6pt" o:ole="">
            <v:imagedata r:id="rId77" o:title=""/>
          </v:shape>
          <o:OLEObject Type="Embed" ProgID="Word.Document.12" ShapeID="_x0000_i1053" DrawAspect="Content" ObjectID="_1620155700" r:id="rId78">
            <o:FieldCodes>\s</o:FieldCodes>
          </o:OLEObject>
        </w:object>
      </w:r>
    </w:p>
    <w:p w14:paraId="052D0F6A" w14:textId="77777777" w:rsidR="00C5042C" w:rsidRDefault="00C5042C" w:rsidP="00095E80">
      <w:pPr>
        <w:pStyle w:val="ListParagraph"/>
        <w:numPr>
          <w:ilvl w:val="2"/>
          <w:numId w:val="32"/>
        </w:numPr>
        <w:spacing w:before="60" w:after="0" w:line="288" w:lineRule="auto"/>
        <w:ind w:left="1980"/>
      </w:pPr>
      <w:r>
        <w:t>Các chặng đã đi qua trước chặng vừa đi qua sẽ không được vẽ trên bản đồ.</w:t>
      </w:r>
    </w:p>
    <w:p w14:paraId="2CB516C6" w14:textId="77777777" w:rsidR="00C5042C" w:rsidRDefault="00C5042C" w:rsidP="00095E80">
      <w:pPr>
        <w:pStyle w:val="ListParagraph"/>
        <w:numPr>
          <w:ilvl w:val="2"/>
          <w:numId w:val="32"/>
        </w:numPr>
        <w:spacing w:before="60" w:after="0" w:line="288" w:lineRule="auto"/>
        <w:ind w:left="1980"/>
      </w:pPr>
      <w:r>
        <w:t>Chặng đang đi qua:</w:t>
      </w:r>
    </w:p>
    <w:bookmarkStart w:id="177" w:name="_MON_1618172798"/>
    <w:bookmarkEnd w:id="177"/>
    <w:p w14:paraId="3A37656C" w14:textId="77777777" w:rsidR="00C5042C" w:rsidRDefault="00C5042C" w:rsidP="00C5042C">
      <w:pPr>
        <w:pStyle w:val="ListParagraph"/>
        <w:ind w:left="1440"/>
      </w:pPr>
      <w:r>
        <w:object w:dxaOrig="6555" w:dyaOrig="1144" w14:anchorId="7B5B7FBC">
          <v:shape id="_x0000_i1054" type="#_x0000_t75" style="width:327.9pt;height:57.6pt" o:ole="">
            <v:imagedata r:id="rId79" o:title=""/>
          </v:shape>
          <o:OLEObject Type="Embed" ProgID="Word.Document.12" ShapeID="_x0000_i1054" DrawAspect="Content" ObjectID="_1620155701" r:id="rId80">
            <o:FieldCodes>\s</o:FieldCodes>
          </o:OLEObject>
        </w:object>
      </w:r>
    </w:p>
    <w:p w14:paraId="7A3AC29D" w14:textId="77777777" w:rsidR="00C5042C" w:rsidRDefault="00C5042C" w:rsidP="00095E80">
      <w:pPr>
        <w:pStyle w:val="ListParagraph"/>
        <w:numPr>
          <w:ilvl w:val="2"/>
          <w:numId w:val="32"/>
        </w:numPr>
        <w:spacing w:before="60" w:after="0" w:line="288" w:lineRule="auto"/>
        <w:ind w:left="1980"/>
      </w:pPr>
      <w:r>
        <w:t>Chặng sắp đi qua:</w:t>
      </w:r>
    </w:p>
    <w:bookmarkStart w:id="178" w:name="_MON_1618173015"/>
    <w:bookmarkEnd w:id="178"/>
    <w:p w14:paraId="3B48EDD5" w14:textId="4F30CDCC" w:rsidR="00C5042C" w:rsidRDefault="00C5042C" w:rsidP="00C5042C">
      <w:pPr>
        <w:pStyle w:val="ListParagraph"/>
        <w:ind w:left="1440"/>
      </w:pPr>
      <w:r>
        <w:object w:dxaOrig="6555" w:dyaOrig="1144" w14:anchorId="00404324">
          <v:shape id="_x0000_i1055" type="#_x0000_t75" style="width:327.9pt;height:57.6pt" o:ole="">
            <v:imagedata r:id="rId81" o:title=""/>
          </v:shape>
          <o:OLEObject Type="Embed" ProgID="Word.Document.12" ShapeID="_x0000_i1055" DrawAspect="Content" ObjectID="_1620155702" r:id="rId82">
            <o:FieldCodes>\s</o:FieldCodes>
          </o:OLEObject>
        </w:object>
      </w:r>
    </w:p>
    <w:p w14:paraId="1E53DB49" w14:textId="1BF8FEA9" w:rsidR="00870A11" w:rsidRDefault="00870A11" w:rsidP="00095E80">
      <w:pPr>
        <w:pStyle w:val="ListParagraph"/>
        <w:numPr>
          <w:ilvl w:val="2"/>
          <w:numId w:val="32"/>
        </w:numPr>
        <w:spacing w:before="60" w:after="0" w:line="288" w:lineRule="auto"/>
        <w:ind w:left="1980"/>
      </w:pPr>
      <w:r>
        <w:t>Vì Google map api không thể chỉ đường chi tiết đến mức toà nhà nên cần vẽ thêm đường đi vào trong toà nhà bằng nét đứt</w:t>
      </w:r>
      <w:r w:rsidR="000F5ECE">
        <w:t>:</w:t>
      </w:r>
    </w:p>
    <w:bookmarkStart w:id="179" w:name="_MON_1618903396"/>
    <w:bookmarkEnd w:id="179"/>
    <w:p w14:paraId="3A4E64A0" w14:textId="1AB29C7E" w:rsidR="000F5ECE" w:rsidRDefault="000F5ECE" w:rsidP="00E94273">
      <w:pPr>
        <w:ind w:left="720" w:firstLine="720"/>
      </w:pPr>
      <w:r>
        <w:object w:dxaOrig="6555" w:dyaOrig="1274" w14:anchorId="74A3CA36">
          <v:shape id="_x0000_i1056" type="#_x0000_t75" style="width:327.9pt;height:64.25pt" o:ole="">
            <v:imagedata r:id="rId83" o:title=""/>
          </v:shape>
          <o:OLEObject Type="Embed" ProgID="Word.Document.12" ShapeID="_x0000_i1056" DrawAspect="Content" ObjectID="_1620155703" r:id="rId84">
            <o:FieldCodes>\s</o:FieldCodes>
          </o:OLEObject>
        </w:object>
      </w:r>
    </w:p>
    <w:p w14:paraId="77D8D453" w14:textId="6AF8AF81" w:rsidR="00C5042C" w:rsidRDefault="00C5042C" w:rsidP="00C5042C">
      <w:pPr>
        <w:pStyle w:val="Caption"/>
      </w:pPr>
      <w:r w:rsidRPr="003F16CC">
        <w:t xml:space="preserve"> </w:t>
      </w:r>
      <w:bookmarkStart w:id="180" w:name="_Toc9418418"/>
      <w:r w:rsidRPr="00D030ED">
        <w:t xml:space="preserve">Hình </w:t>
      </w:r>
      <w:r w:rsidRPr="00D030ED">
        <w:fldChar w:fldCharType="begin"/>
      </w:r>
      <w:r w:rsidRPr="00152B77">
        <w:instrText xml:space="preserve"> SEQ Hình \* ARABIC </w:instrText>
      </w:r>
      <w:r w:rsidRPr="00D030ED">
        <w:fldChar w:fldCharType="separate"/>
      </w:r>
      <w:r w:rsidR="0052687B">
        <w:rPr>
          <w:noProof/>
        </w:rPr>
        <w:t>24</w:t>
      </w:r>
      <w:r w:rsidRPr="00D030ED">
        <w:fldChar w:fldCharType="end"/>
      </w:r>
      <w:r w:rsidRPr="00152B77">
        <w:t xml:space="preserve">. </w:t>
      </w:r>
      <w:r>
        <w:t>Bản vẽ giao diện các route</w:t>
      </w:r>
      <w:bookmarkEnd w:id="180"/>
    </w:p>
    <w:p w14:paraId="56B1C3CC" w14:textId="0E1CABA5" w:rsidR="000977C8" w:rsidRDefault="00C5042C" w:rsidP="00095E80">
      <w:pPr>
        <w:pStyle w:val="ListParagraph"/>
        <w:numPr>
          <w:ilvl w:val="2"/>
          <w:numId w:val="32"/>
        </w:numPr>
        <w:spacing w:before="60" w:after="0" w:line="288" w:lineRule="auto"/>
        <w:ind w:left="1980"/>
      </w:pPr>
      <w:r>
        <w:t>Các chặng chưa đi qua sau chặng sắp đi qua sẽ không được vẽ trên bản đồ.</w:t>
      </w:r>
      <w:r w:rsidR="0097589D" w:rsidDel="0097589D">
        <w:t xml:space="preserve"> </w:t>
      </w:r>
    </w:p>
    <w:p w14:paraId="2FD9B7AC" w14:textId="77777777" w:rsidR="00C5042C" w:rsidRDefault="00C5042C" w:rsidP="00095E80">
      <w:pPr>
        <w:pStyle w:val="ListParagraph"/>
        <w:numPr>
          <w:ilvl w:val="1"/>
          <w:numId w:val="32"/>
        </w:numPr>
        <w:spacing w:before="60" w:after="0" w:line="288" w:lineRule="auto"/>
        <w:ind w:left="1620"/>
      </w:pPr>
      <w:r>
        <w:t>Thuật toán dùng để xác định màu sắc:</w:t>
      </w:r>
    </w:p>
    <w:p w14:paraId="4E68097D" w14:textId="77777777" w:rsidR="00C5042C" w:rsidRDefault="00C5042C" w:rsidP="00095E80">
      <w:pPr>
        <w:pStyle w:val="ListParagraph"/>
        <w:numPr>
          <w:ilvl w:val="2"/>
          <w:numId w:val="32"/>
        </w:numPr>
        <w:spacing w:before="60" w:after="0" w:line="288" w:lineRule="auto"/>
        <w:ind w:left="1980"/>
      </w:pPr>
      <w:r>
        <w:t>Để vẽ được route cần có một chặng nguồn và 1 chặng đích. Duyệt danh sách chặng, gán chặng thứ i là chặng nguồn, chặng thứ i + 1 là chặng đích. Thời điểm bắt đầu chặng nguồn là srcStartTime, thời điểm kết thúc chặng nguồn là srcEndTime,</w:t>
      </w:r>
      <w:r w:rsidRPr="00CF63D4">
        <w:t xml:space="preserve"> </w:t>
      </w:r>
      <w:r>
        <w:t>thời điểm bắt đầu chặng đích là dstStartTime.</w:t>
      </w:r>
    </w:p>
    <w:p w14:paraId="0840EF9C" w14:textId="77777777" w:rsidR="00C5042C" w:rsidRDefault="00C5042C" w:rsidP="00095E80">
      <w:pPr>
        <w:pStyle w:val="ListParagraph"/>
        <w:numPr>
          <w:ilvl w:val="2"/>
          <w:numId w:val="32"/>
        </w:numPr>
        <w:spacing w:before="60" w:after="0" w:line="288" w:lineRule="auto"/>
        <w:ind w:left="1980"/>
      </w:pPr>
      <w:r>
        <w:t>Trên client dùng 1 hàm lấy thời điểm hiện tại, gọi là currentTime</w:t>
      </w:r>
    </w:p>
    <w:p w14:paraId="3E34D610" w14:textId="77777777" w:rsidR="00C5042C" w:rsidRDefault="00C5042C" w:rsidP="00095E80">
      <w:pPr>
        <w:pStyle w:val="ListParagraph"/>
        <w:numPr>
          <w:ilvl w:val="2"/>
          <w:numId w:val="32"/>
        </w:numPr>
        <w:spacing w:before="60" w:after="0" w:line="288" w:lineRule="auto"/>
        <w:ind w:left="1980"/>
      </w:pPr>
      <w:r>
        <w:t>Nếu currentTime nằm giữa srcStartTime và srcEndTime thì vẽ đường đi giữa chặng thứ i và chặng thứ i + 1 màu xanh, thoát khỏi vòng lặp.</w:t>
      </w:r>
    </w:p>
    <w:p w14:paraId="0C050BF7" w14:textId="77777777" w:rsidR="00C5042C" w:rsidRPr="005A5F69" w:rsidRDefault="00C5042C" w:rsidP="00095E80">
      <w:pPr>
        <w:pStyle w:val="ListParagraph"/>
        <w:numPr>
          <w:ilvl w:val="3"/>
          <w:numId w:val="32"/>
        </w:numPr>
        <w:spacing w:before="60" w:after="0" w:line="288" w:lineRule="auto"/>
        <w:ind w:left="2340"/>
      </w:pPr>
      <w:r w:rsidRPr="005A5F69">
        <w:t xml:space="preserve">Tiếp tục kiểm tra i để vẽ </w:t>
      </w:r>
      <w:r>
        <w:t>nốt 2 route còn lại.</w:t>
      </w:r>
    </w:p>
    <w:p w14:paraId="38A8C8A4" w14:textId="77777777" w:rsidR="00C5042C" w:rsidRDefault="00C5042C" w:rsidP="00095E80">
      <w:pPr>
        <w:pStyle w:val="ListParagraph"/>
        <w:numPr>
          <w:ilvl w:val="3"/>
          <w:numId w:val="32"/>
        </w:numPr>
        <w:spacing w:before="60" w:after="0" w:line="288" w:lineRule="auto"/>
        <w:ind w:left="2340"/>
      </w:pPr>
      <w:r>
        <w:t>Nếu chặng thứ i + 1 chưa phải chặng cuối cùng thì vẽ route giữa chặng thứ i + 1 và chặng thứ i + 2 màu đỏ.</w:t>
      </w:r>
    </w:p>
    <w:p w14:paraId="3E26011D" w14:textId="77777777" w:rsidR="00C5042C" w:rsidRDefault="00C5042C" w:rsidP="00095E80">
      <w:pPr>
        <w:pStyle w:val="ListParagraph"/>
        <w:numPr>
          <w:ilvl w:val="3"/>
          <w:numId w:val="32"/>
        </w:numPr>
        <w:spacing w:before="60" w:after="0" w:line="288" w:lineRule="auto"/>
        <w:ind w:left="2340"/>
      </w:pPr>
      <w:r>
        <w:lastRenderedPageBreak/>
        <w:t>Nếu chặng thứ i không phải chặng đầu tiên thì vẽ route giữa chặng thứ i – 1 và chặng thứ i màu xám.</w:t>
      </w:r>
    </w:p>
    <w:bookmarkStart w:id="181" w:name="_MON_1618175277"/>
    <w:bookmarkEnd w:id="181"/>
    <w:p w14:paraId="53057E97" w14:textId="114FC1D0" w:rsidR="00C5042C" w:rsidRDefault="00612423" w:rsidP="00C5042C">
      <w:pPr>
        <w:pStyle w:val="ListParagraph"/>
        <w:ind w:left="1440"/>
      </w:pPr>
      <w:r>
        <w:object w:dxaOrig="7168" w:dyaOrig="3171" w14:anchorId="3C5C68A9">
          <v:shape id="_x0000_i1057" type="#_x0000_t75" style="width:356.7pt;height:158.4pt" o:ole="">
            <v:imagedata r:id="rId85" o:title=""/>
          </v:shape>
          <o:OLEObject Type="Embed" ProgID="Word.Document.12" ShapeID="_x0000_i1057" DrawAspect="Content" ObjectID="_1620155704" r:id="rId86">
            <o:FieldCodes>\s</o:FieldCodes>
          </o:OLEObject>
        </w:object>
      </w:r>
    </w:p>
    <w:p w14:paraId="14D64485" w14:textId="27746E49" w:rsidR="00C5042C" w:rsidRDefault="00C5042C" w:rsidP="00C5042C">
      <w:pPr>
        <w:pStyle w:val="Caption"/>
      </w:pPr>
      <w:r w:rsidRPr="003F16CC">
        <w:t xml:space="preserve"> </w:t>
      </w:r>
      <w:bookmarkStart w:id="182" w:name="_Toc9418419"/>
      <w:r w:rsidRPr="00D030ED">
        <w:t xml:space="preserve">Hình </w:t>
      </w:r>
      <w:r w:rsidRPr="00D030ED">
        <w:fldChar w:fldCharType="begin"/>
      </w:r>
      <w:r w:rsidRPr="00152B77">
        <w:instrText xml:space="preserve"> SEQ Hình \* ARABIC </w:instrText>
      </w:r>
      <w:r w:rsidRPr="00D030ED">
        <w:fldChar w:fldCharType="separate"/>
      </w:r>
      <w:r w:rsidR="0052687B">
        <w:rPr>
          <w:noProof/>
        </w:rPr>
        <w:t>25</w:t>
      </w:r>
      <w:r w:rsidRPr="00D030ED">
        <w:fldChar w:fldCharType="end"/>
      </w:r>
      <w:r w:rsidRPr="00152B77">
        <w:t xml:space="preserve">. </w:t>
      </w:r>
      <w:r>
        <w:t>Bản vẽ minh hoạ các route khi biết 1 route màu xanh da trời</w:t>
      </w:r>
      <w:bookmarkEnd w:id="182"/>
    </w:p>
    <w:p w14:paraId="7B0F57BD" w14:textId="77777777" w:rsidR="00C5042C" w:rsidRDefault="00C5042C" w:rsidP="00095E80">
      <w:pPr>
        <w:pStyle w:val="ListParagraph"/>
        <w:numPr>
          <w:ilvl w:val="2"/>
          <w:numId w:val="32"/>
        </w:numPr>
        <w:spacing w:before="60" w:after="0" w:line="288" w:lineRule="auto"/>
        <w:ind w:left="1980"/>
      </w:pPr>
      <w:r>
        <w:t>Nếu currentTime nằm giữa srcEndTime và dstStartTime thì vẽ đường đi giữa chặng thứ i và chặng thứ i + 1 màu đỏ, thoát khỏi vòng lặp.</w:t>
      </w:r>
    </w:p>
    <w:p w14:paraId="16A5DB0F" w14:textId="77777777" w:rsidR="00C5042C" w:rsidRPr="005A5F69" w:rsidRDefault="00C5042C" w:rsidP="00095E80">
      <w:pPr>
        <w:pStyle w:val="ListParagraph"/>
        <w:numPr>
          <w:ilvl w:val="3"/>
          <w:numId w:val="32"/>
        </w:numPr>
        <w:spacing w:before="60" w:after="0" w:line="288" w:lineRule="auto"/>
        <w:ind w:left="2340"/>
      </w:pPr>
      <w:bookmarkStart w:id="183" w:name="_2.7.11._Giao_diện"/>
      <w:bookmarkEnd w:id="183"/>
      <w:r w:rsidRPr="005A5F69">
        <w:t xml:space="preserve">Tiếp tục kiểm tra i để vẽ </w:t>
      </w:r>
      <w:r>
        <w:t>nốt 2 route còn lại.</w:t>
      </w:r>
    </w:p>
    <w:p w14:paraId="73D1896A" w14:textId="77777777" w:rsidR="00C5042C" w:rsidRDefault="00C5042C" w:rsidP="00095E80">
      <w:pPr>
        <w:pStyle w:val="ListParagraph"/>
        <w:numPr>
          <w:ilvl w:val="3"/>
          <w:numId w:val="32"/>
        </w:numPr>
        <w:spacing w:before="60" w:after="0" w:line="288" w:lineRule="auto"/>
        <w:ind w:left="2340"/>
      </w:pPr>
      <w:r>
        <w:t>Nếu chặng thứ i không phải chặng đầu tiên thì vẽ route giữa chặng thứ i - 1 và chặng thứ i màu xanh da trời.</w:t>
      </w:r>
    </w:p>
    <w:p w14:paraId="4891A5D6" w14:textId="79CAB3F7" w:rsidR="00C5042C" w:rsidRDefault="00C5042C" w:rsidP="00095E80">
      <w:pPr>
        <w:pStyle w:val="ListParagraph"/>
        <w:numPr>
          <w:ilvl w:val="3"/>
          <w:numId w:val="32"/>
        </w:numPr>
        <w:spacing w:before="60" w:after="0" w:line="288" w:lineRule="auto"/>
        <w:ind w:left="2340"/>
      </w:pPr>
      <w:r>
        <w:t>Nếu chặng thứ i - 1 không phải chặng đầu tiên thì vẽ route giữa chặng thứ i - 2 và chặng thứ i - 1 màu xám.</w:t>
      </w:r>
    </w:p>
    <w:bookmarkStart w:id="184" w:name="_MON_1618906482"/>
    <w:bookmarkEnd w:id="184"/>
    <w:p w14:paraId="1693E62D" w14:textId="4D2FF64A" w:rsidR="00C5042C" w:rsidRDefault="00165DEE" w:rsidP="00E94273">
      <w:pPr>
        <w:pStyle w:val="ListParagraph"/>
        <w:keepNext/>
        <w:keepLines/>
        <w:ind w:left="1440"/>
      </w:pPr>
      <w:r>
        <w:object w:dxaOrig="7101" w:dyaOrig="3101" w14:anchorId="6CE1C0EF">
          <v:shape id="_x0000_i1058" type="#_x0000_t75" style="width:354.45pt;height:153.95pt" o:ole="">
            <v:imagedata r:id="rId87" o:title=""/>
          </v:shape>
          <o:OLEObject Type="Embed" ProgID="Word.Document.12" ShapeID="_x0000_i1058" DrawAspect="Content" ObjectID="_1620155705" r:id="rId88">
            <o:FieldCodes>\s</o:FieldCodes>
          </o:OLEObject>
        </w:object>
      </w:r>
    </w:p>
    <w:p w14:paraId="42F2013F" w14:textId="6C055876" w:rsidR="00C5042C" w:rsidRDefault="00C5042C">
      <w:pPr>
        <w:pStyle w:val="Caption"/>
      </w:pPr>
      <w:r w:rsidRPr="003F16CC">
        <w:t xml:space="preserve"> </w:t>
      </w:r>
      <w:bookmarkStart w:id="185" w:name="_Toc9418420"/>
      <w:r w:rsidRPr="00D030ED">
        <w:t xml:space="preserve">Hình </w:t>
      </w:r>
      <w:r w:rsidRPr="00D030ED">
        <w:fldChar w:fldCharType="begin"/>
      </w:r>
      <w:r w:rsidRPr="00152B77">
        <w:instrText xml:space="preserve"> SEQ Hình \* ARABIC </w:instrText>
      </w:r>
      <w:r w:rsidRPr="00D030ED">
        <w:fldChar w:fldCharType="separate"/>
      </w:r>
      <w:r w:rsidR="0052687B">
        <w:rPr>
          <w:noProof/>
        </w:rPr>
        <w:t>26</w:t>
      </w:r>
      <w:r w:rsidRPr="00D030ED">
        <w:fldChar w:fldCharType="end"/>
      </w:r>
      <w:r w:rsidRPr="00152B77">
        <w:t xml:space="preserve">. </w:t>
      </w:r>
      <w:r>
        <w:t>Bản vẽ minh hoạ các route khi biết 1 route màu đỏ</w:t>
      </w:r>
      <w:bookmarkEnd w:id="185"/>
    </w:p>
    <w:p w14:paraId="3156D505" w14:textId="77777777" w:rsidR="006156DF" w:rsidRDefault="00C5042C" w:rsidP="00095E80">
      <w:pPr>
        <w:pStyle w:val="ListParagraph"/>
        <w:numPr>
          <w:ilvl w:val="2"/>
          <w:numId w:val="32"/>
        </w:numPr>
        <w:spacing w:before="60" w:after="0" w:line="288" w:lineRule="auto"/>
        <w:ind w:left="1980"/>
      </w:pPr>
      <w:r>
        <w:t>Để tránh trường hợp các route đè lên nhau thì route màu xám sẽ được dịch 0.00001 độ về hướng Tây, 0.00001 về hướng Nam; route màu đỏ sẽ được dịch 0.00001 độ về hướng Đông, 0.00001 về hướng Bắc; route màu xanh da trời giữ nguyên</w:t>
      </w:r>
      <w:r w:rsidR="00EA50B4">
        <w:t>:</w:t>
      </w:r>
    </w:p>
    <w:bookmarkStart w:id="186" w:name="_MON_1618906795"/>
    <w:bookmarkEnd w:id="186"/>
    <w:p w14:paraId="5BA0EFA8" w14:textId="7066F3ED" w:rsidR="00EA50B4" w:rsidRDefault="00392BD8" w:rsidP="00E94273">
      <w:pPr>
        <w:keepNext/>
        <w:keepLines/>
        <w:spacing w:before="240" w:after="240"/>
        <w:ind w:left="720" w:firstLine="720"/>
      </w:pPr>
      <w:r>
        <w:object w:dxaOrig="6555" w:dyaOrig="2972" w14:anchorId="205F6142">
          <v:shape id="_x0000_i1059" type="#_x0000_t75" style="width:327.9pt;height:148.45pt" o:ole="">
            <v:imagedata r:id="rId89" o:title=""/>
          </v:shape>
          <o:OLEObject Type="Embed" ProgID="Word.Document.12" ShapeID="_x0000_i1059" DrawAspect="Content" ObjectID="_1620155706" r:id="rId90">
            <o:FieldCodes>\s</o:FieldCodes>
          </o:OLEObject>
        </w:object>
      </w:r>
    </w:p>
    <w:p w14:paraId="45E113F9" w14:textId="7C58D48C" w:rsidR="00392BD8" w:rsidRDefault="00392BD8" w:rsidP="00E94273">
      <w:pPr>
        <w:pStyle w:val="Caption"/>
        <w:keepNext w:val="0"/>
        <w:keepLines w:val="0"/>
      </w:pPr>
      <w:bookmarkStart w:id="187" w:name="_Toc9418421"/>
      <w:r w:rsidRPr="00D030ED">
        <w:t xml:space="preserve">Hình </w:t>
      </w:r>
      <w:r w:rsidRPr="00D030ED">
        <w:fldChar w:fldCharType="begin"/>
      </w:r>
      <w:r w:rsidRPr="00152B77">
        <w:instrText xml:space="preserve"> SEQ Hình \* ARABIC </w:instrText>
      </w:r>
      <w:r w:rsidRPr="00D030ED">
        <w:fldChar w:fldCharType="separate"/>
      </w:r>
      <w:r w:rsidR="0052687B">
        <w:rPr>
          <w:noProof/>
        </w:rPr>
        <w:t>27</w:t>
      </w:r>
      <w:r w:rsidRPr="00D030ED">
        <w:fldChar w:fldCharType="end"/>
      </w:r>
      <w:r w:rsidRPr="00152B77">
        <w:t xml:space="preserve">. </w:t>
      </w:r>
      <w:r>
        <w:t>Bản vẽ minh hoạ các route dịch đi 1 khoảng để không bị trùng với route khác</w:t>
      </w:r>
      <w:bookmarkEnd w:id="187"/>
    </w:p>
    <w:p w14:paraId="3C5C0C77" w14:textId="38A8CC33" w:rsidR="00C5042C" w:rsidRPr="00035C05" w:rsidRDefault="00C5042C" w:rsidP="00095E80">
      <w:pPr>
        <w:pStyle w:val="Heading3"/>
        <w:numPr>
          <w:ilvl w:val="2"/>
          <w:numId w:val="20"/>
        </w:numPr>
        <w:spacing w:after="240"/>
        <w:ind w:left="900" w:hanging="900"/>
      </w:pPr>
      <w:bookmarkStart w:id="188" w:name="_Toc9538816"/>
      <w:r>
        <w:t>Giao diện tab thông tin tour</w:t>
      </w:r>
      <w:bookmarkEnd w:id="188"/>
    </w:p>
    <w:bookmarkStart w:id="189" w:name="_MON_1618238578"/>
    <w:bookmarkEnd w:id="189"/>
    <w:p w14:paraId="32570693" w14:textId="545E2BBB" w:rsidR="00C5042C" w:rsidRDefault="00B51FD3" w:rsidP="00E94273">
      <w:pPr>
        <w:keepNext/>
        <w:keepLines/>
      </w:pPr>
      <w:r>
        <w:object w:dxaOrig="8775" w:dyaOrig="5923" w14:anchorId="5867F9CF">
          <v:shape id="_x0000_i1060" type="#_x0000_t75" style="width:437.55pt;height:296.85pt" o:ole="">
            <v:imagedata r:id="rId91" o:title=""/>
          </v:shape>
          <o:OLEObject Type="Embed" ProgID="Word.Document.12" ShapeID="_x0000_i1060" DrawAspect="Content" ObjectID="_1620155707" r:id="rId92">
            <o:FieldCodes>\s</o:FieldCodes>
          </o:OLEObject>
        </w:object>
      </w:r>
    </w:p>
    <w:p w14:paraId="6345B691" w14:textId="674E543C" w:rsidR="00C5042C" w:rsidRPr="00097796" w:rsidRDefault="00C5042C" w:rsidP="00E94273">
      <w:pPr>
        <w:pStyle w:val="Caption"/>
        <w:spacing w:before="240"/>
        <w:rPr>
          <w:lang w:val="vi-VN"/>
        </w:rPr>
      </w:pPr>
      <w:r w:rsidRPr="003F16CC">
        <w:t xml:space="preserve"> </w:t>
      </w:r>
      <w:bookmarkStart w:id="190" w:name="_Toc9418422"/>
      <w:r w:rsidRPr="00D030ED">
        <w:t xml:space="preserve">Hình </w:t>
      </w:r>
      <w:r w:rsidRPr="00D030ED">
        <w:fldChar w:fldCharType="begin"/>
      </w:r>
      <w:r w:rsidRPr="00152B77">
        <w:instrText xml:space="preserve"> SEQ Hình \* ARABIC </w:instrText>
      </w:r>
      <w:r w:rsidRPr="00D030ED">
        <w:fldChar w:fldCharType="separate"/>
      </w:r>
      <w:r w:rsidR="0052687B">
        <w:rPr>
          <w:noProof/>
        </w:rPr>
        <w:t>28</w:t>
      </w:r>
      <w:r w:rsidRPr="00D030ED">
        <w:fldChar w:fldCharType="end"/>
      </w:r>
      <w:r w:rsidRPr="00152B77">
        <w:t xml:space="preserve">. </w:t>
      </w:r>
      <w:r>
        <w:t>Bản vẽ giao diện bản đồ tour</w:t>
      </w:r>
      <w:bookmarkEnd w:id="190"/>
    </w:p>
    <w:p w14:paraId="0479B6CA"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 xml:space="preserve">Tab thứ 2 trong giao diện của 1 tour hiển thị thông tin của tour đó. </w:t>
      </w:r>
    </w:p>
    <w:p w14:paraId="4C661C41"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Các thông tin sẽ được hiển thị trong tab thông tin tour:</w:t>
      </w:r>
    </w:p>
    <w:p w14:paraId="0456BE49" w14:textId="77777777" w:rsidR="00C5042C" w:rsidRDefault="00C5042C" w:rsidP="00095E80">
      <w:pPr>
        <w:pStyle w:val="ListParagraph"/>
        <w:numPr>
          <w:ilvl w:val="0"/>
          <w:numId w:val="32"/>
        </w:numPr>
        <w:ind w:left="1260"/>
      </w:pPr>
      <w:r>
        <w:t>Ảnh minh hoạ của tour</w:t>
      </w:r>
    </w:p>
    <w:p w14:paraId="0ECEB3BD" w14:textId="4CCB5EED" w:rsidR="00C5042C" w:rsidRDefault="00ED7520" w:rsidP="00095E80">
      <w:pPr>
        <w:pStyle w:val="ListParagraph"/>
        <w:numPr>
          <w:ilvl w:val="0"/>
          <w:numId w:val="32"/>
        </w:numPr>
        <w:ind w:left="1260"/>
      </w:pPr>
      <w:r>
        <w:t>Tên của tour</w:t>
      </w:r>
    </w:p>
    <w:p w14:paraId="310580F1" w14:textId="55ECE74A" w:rsidR="00ED7520" w:rsidRDefault="00ED7520" w:rsidP="00095E80">
      <w:pPr>
        <w:pStyle w:val="ListParagraph"/>
        <w:numPr>
          <w:ilvl w:val="0"/>
          <w:numId w:val="32"/>
        </w:numPr>
        <w:ind w:left="1260"/>
      </w:pPr>
      <w:r>
        <w:t>Trạng thái của tour (đã trôi qua, đang diễn ra, chưa diễn ra)</w:t>
      </w:r>
    </w:p>
    <w:p w14:paraId="280F8EFB" w14:textId="572048A6" w:rsidR="00ED7520" w:rsidRDefault="00253273" w:rsidP="00095E80">
      <w:pPr>
        <w:pStyle w:val="ListParagraph"/>
        <w:numPr>
          <w:ilvl w:val="0"/>
          <w:numId w:val="32"/>
        </w:numPr>
        <w:ind w:left="1260"/>
      </w:pPr>
      <w:r>
        <w:t>Vai trò của người dùng trong tour (trưởng đoàn, phó đoàn, phụ huynh, học sinh – thành viên bình thường)</w:t>
      </w:r>
    </w:p>
    <w:p w14:paraId="0C8FDAF4" w14:textId="5B6266A9" w:rsidR="00253273" w:rsidRDefault="00AB6724" w:rsidP="00095E80">
      <w:pPr>
        <w:pStyle w:val="ListParagraph"/>
        <w:numPr>
          <w:ilvl w:val="0"/>
          <w:numId w:val="32"/>
        </w:numPr>
        <w:ind w:left="1260"/>
      </w:pPr>
      <w:r>
        <w:t>Ngày diễn ra tour</w:t>
      </w:r>
    </w:p>
    <w:p w14:paraId="69095502" w14:textId="18328A40" w:rsidR="00AB6724" w:rsidRDefault="00AB6724" w:rsidP="00095E80">
      <w:pPr>
        <w:pStyle w:val="ListParagraph"/>
        <w:numPr>
          <w:ilvl w:val="0"/>
          <w:numId w:val="32"/>
        </w:numPr>
        <w:ind w:left="1260"/>
      </w:pPr>
      <w:r>
        <w:lastRenderedPageBreak/>
        <w:t>Danh sách thành viên trong tour</w:t>
      </w:r>
    </w:p>
    <w:p w14:paraId="65EE75A4" w14:textId="3F695FB4" w:rsidR="00AB6724" w:rsidRDefault="00AB6724" w:rsidP="00095E80">
      <w:pPr>
        <w:pStyle w:val="ListParagraph"/>
        <w:numPr>
          <w:ilvl w:val="0"/>
          <w:numId w:val="32"/>
        </w:numPr>
        <w:ind w:left="1260"/>
      </w:pPr>
      <w:r>
        <w:t>Danh sách các chặng trong tour</w:t>
      </w:r>
    </w:p>
    <w:p w14:paraId="5254CB73" w14:textId="146D5D73" w:rsidR="007025F0" w:rsidRPr="00035C05" w:rsidRDefault="007025F0" w:rsidP="00095E80">
      <w:pPr>
        <w:pStyle w:val="Heading3"/>
        <w:numPr>
          <w:ilvl w:val="2"/>
          <w:numId w:val="20"/>
        </w:numPr>
        <w:spacing w:after="240"/>
        <w:ind w:left="900" w:hanging="900"/>
      </w:pPr>
      <w:bookmarkStart w:id="191" w:name="_Toc9538817"/>
      <w:r>
        <w:t>Giao diện tab hình ảnh bản đồ tour</w:t>
      </w:r>
      <w:bookmarkEnd w:id="191"/>
    </w:p>
    <w:bookmarkStart w:id="192" w:name="_MON_1618641192"/>
    <w:bookmarkEnd w:id="192"/>
    <w:p w14:paraId="1A0DE242" w14:textId="72939285" w:rsidR="007025F0" w:rsidRDefault="00C95161" w:rsidP="007025F0">
      <w:r>
        <w:object w:dxaOrig="8775" w:dyaOrig="5780" w14:anchorId="6A36C5F2">
          <v:shape id="_x0000_i1061" type="#_x0000_t75" style="width:437.55pt;height:289.1pt" o:ole="">
            <v:imagedata r:id="rId93" o:title=""/>
          </v:shape>
          <o:OLEObject Type="Embed" ProgID="Word.Document.12" ShapeID="_x0000_i1061" DrawAspect="Content" ObjectID="_1620155708" r:id="rId94">
            <o:FieldCodes>\s</o:FieldCodes>
          </o:OLEObject>
        </w:object>
      </w:r>
    </w:p>
    <w:p w14:paraId="21ADAB89" w14:textId="77777777" w:rsidR="007025F0" w:rsidRDefault="007025F0" w:rsidP="007025F0">
      <w:pPr>
        <w:pStyle w:val="Caption"/>
      </w:pPr>
    </w:p>
    <w:p w14:paraId="1E9A6B08" w14:textId="51F4431E" w:rsidR="007025F0" w:rsidRPr="00097796" w:rsidRDefault="007025F0" w:rsidP="007025F0">
      <w:pPr>
        <w:pStyle w:val="Caption"/>
        <w:rPr>
          <w:lang w:val="vi-VN"/>
        </w:rPr>
      </w:pPr>
      <w:r w:rsidRPr="003F16CC">
        <w:t xml:space="preserve"> </w:t>
      </w:r>
      <w:bookmarkStart w:id="193" w:name="_Toc9418423"/>
      <w:r w:rsidRPr="00D030ED">
        <w:t xml:space="preserve">Hình </w:t>
      </w:r>
      <w:r w:rsidRPr="00D030ED">
        <w:fldChar w:fldCharType="begin"/>
      </w:r>
      <w:r w:rsidRPr="00152B77">
        <w:instrText xml:space="preserve"> SEQ Hình \* ARABIC </w:instrText>
      </w:r>
      <w:r w:rsidRPr="00D030ED">
        <w:fldChar w:fldCharType="separate"/>
      </w:r>
      <w:r w:rsidR="0052687B">
        <w:rPr>
          <w:noProof/>
        </w:rPr>
        <w:t>29</w:t>
      </w:r>
      <w:r w:rsidRPr="00D030ED">
        <w:fldChar w:fldCharType="end"/>
      </w:r>
      <w:r w:rsidRPr="00152B77">
        <w:t xml:space="preserve">. </w:t>
      </w:r>
      <w:r>
        <w:t>Bản vẽ giao diện bản đồ tour</w:t>
      </w:r>
      <w:bookmarkEnd w:id="193"/>
    </w:p>
    <w:p w14:paraId="2508D797" w14:textId="77777777" w:rsidR="007025F0" w:rsidRPr="0053250D" w:rsidRDefault="007025F0" w:rsidP="00095E80">
      <w:pPr>
        <w:pStyle w:val="ListParagraph"/>
        <w:numPr>
          <w:ilvl w:val="0"/>
          <w:numId w:val="29"/>
        </w:numPr>
        <w:spacing w:before="60" w:after="0" w:line="288" w:lineRule="auto"/>
        <w:ind w:left="900" w:hanging="333"/>
        <w:rPr>
          <w:lang w:val="vi-VN"/>
        </w:rPr>
      </w:pPr>
      <w:r w:rsidRPr="0053250D">
        <w:rPr>
          <w:lang w:val="vi-VN"/>
        </w:rPr>
        <w:t xml:space="preserve">Tab thứ 2 trong giao diện của 1 tour hiển thị thông tin của tour đó. </w:t>
      </w:r>
    </w:p>
    <w:p w14:paraId="5F4392D8" w14:textId="77777777" w:rsidR="007025F0" w:rsidRPr="0053250D" w:rsidRDefault="007025F0" w:rsidP="00095E80">
      <w:pPr>
        <w:pStyle w:val="ListParagraph"/>
        <w:numPr>
          <w:ilvl w:val="0"/>
          <w:numId w:val="29"/>
        </w:numPr>
        <w:spacing w:before="60" w:after="0" w:line="288" w:lineRule="auto"/>
        <w:ind w:left="900" w:hanging="333"/>
        <w:rPr>
          <w:lang w:val="vi-VN"/>
        </w:rPr>
      </w:pPr>
      <w:r w:rsidRPr="0053250D">
        <w:rPr>
          <w:lang w:val="vi-VN"/>
        </w:rPr>
        <w:t>Các thông tin sẽ được hiển thị trong tab thông tin tour:</w:t>
      </w:r>
    </w:p>
    <w:p w14:paraId="3E656440" w14:textId="77777777" w:rsidR="007025F0" w:rsidRDefault="007025F0" w:rsidP="00095E80">
      <w:pPr>
        <w:pStyle w:val="ListParagraph"/>
        <w:numPr>
          <w:ilvl w:val="0"/>
          <w:numId w:val="32"/>
        </w:numPr>
        <w:ind w:left="1260"/>
      </w:pPr>
      <w:r>
        <w:t>Ảnh minh hoạ của tour</w:t>
      </w:r>
    </w:p>
    <w:p w14:paraId="52C3C7C9" w14:textId="77777777" w:rsidR="007025F0" w:rsidRDefault="007025F0" w:rsidP="00095E80">
      <w:pPr>
        <w:pStyle w:val="ListParagraph"/>
        <w:numPr>
          <w:ilvl w:val="0"/>
          <w:numId w:val="32"/>
        </w:numPr>
        <w:ind w:left="1260"/>
      </w:pPr>
      <w:r>
        <w:t>Tên của tour</w:t>
      </w:r>
    </w:p>
    <w:p w14:paraId="3BD4505F" w14:textId="77777777" w:rsidR="007025F0" w:rsidRDefault="007025F0" w:rsidP="00095E80">
      <w:pPr>
        <w:pStyle w:val="ListParagraph"/>
        <w:numPr>
          <w:ilvl w:val="0"/>
          <w:numId w:val="32"/>
        </w:numPr>
        <w:ind w:left="1260"/>
      </w:pPr>
      <w:r>
        <w:t>Trạng thái của tour (đã trôi qua, đang diễn ra, chưa diễn ra)</w:t>
      </w:r>
    </w:p>
    <w:p w14:paraId="5B1C2AFF" w14:textId="77777777" w:rsidR="007025F0" w:rsidRDefault="007025F0" w:rsidP="00095E80">
      <w:pPr>
        <w:pStyle w:val="ListParagraph"/>
        <w:numPr>
          <w:ilvl w:val="0"/>
          <w:numId w:val="32"/>
        </w:numPr>
        <w:ind w:left="1260"/>
      </w:pPr>
      <w:r>
        <w:t>Vai trò của người dùng trong tour (trưởng đoàn, phó đoàn, phụ huynh, học sinh – thành viên bình thường)</w:t>
      </w:r>
    </w:p>
    <w:p w14:paraId="62AA5459" w14:textId="77777777" w:rsidR="007025F0" w:rsidRDefault="007025F0" w:rsidP="00095E80">
      <w:pPr>
        <w:pStyle w:val="ListParagraph"/>
        <w:numPr>
          <w:ilvl w:val="0"/>
          <w:numId w:val="32"/>
        </w:numPr>
        <w:ind w:left="1260"/>
      </w:pPr>
      <w:r>
        <w:t>Ngày diễn ra tour</w:t>
      </w:r>
    </w:p>
    <w:p w14:paraId="3B72C0C2" w14:textId="77777777" w:rsidR="007025F0" w:rsidRDefault="007025F0" w:rsidP="00095E80">
      <w:pPr>
        <w:pStyle w:val="ListParagraph"/>
        <w:numPr>
          <w:ilvl w:val="0"/>
          <w:numId w:val="32"/>
        </w:numPr>
        <w:ind w:left="1260"/>
      </w:pPr>
      <w:r>
        <w:t>Danh sách thành viên trong tour</w:t>
      </w:r>
    </w:p>
    <w:p w14:paraId="3C59B7EE" w14:textId="77777777" w:rsidR="007025F0" w:rsidRDefault="007025F0" w:rsidP="00095E80">
      <w:pPr>
        <w:pStyle w:val="ListParagraph"/>
        <w:numPr>
          <w:ilvl w:val="0"/>
          <w:numId w:val="32"/>
        </w:numPr>
        <w:ind w:left="1260"/>
      </w:pPr>
      <w:r>
        <w:t>Danh sách các chặng trong tour</w:t>
      </w:r>
    </w:p>
    <w:p w14:paraId="2AD21C7F" w14:textId="77777777" w:rsidR="00C5042C" w:rsidRDefault="00C5042C" w:rsidP="00C5042C"/>
    <w:p w14:paraId="599C0EE0" w14:textId="55E71985" w:rsidR="00C5042C" w:rsidRDefault="00C5042C" w:rsidP="00095E80">
      <w:pPr>
        <w:pStyle w:val="Heading3"/>
        <w:numPr>
          <w:ilvl w:val="2"/>
          <w:numId w:val="20"/>
        </w:numPr>
        <w:spacing w:after="240"/>
        <w:ind w:left="900" w:hanging="900"/>
      </w:pPr>
      <w:bookmarkStart w:id="194" w:name="_2.7.11._Giao_diện_1"/>
      <w:bookmarkStart w:id="195" w:name="Giao_diện_thông_tin_của_chặng"/>
      <w:bookmarkStart w:id="196" w:name="_Toc9538818"/>
      <w:bookmarkEnd w:id="194"/>
      <w:r>
        <w:lastRenderedPageBreak/>
        <w:t xml:space="preserve">Giao </w:t>
      </w:r>
      <w:bookmarkStart w:id="197" w:name="Xem_tin_tức"/>
      <w:bookmarkEnd w:id="197"/>
      <w:r>
        <w:t>diện thông tin của chặng</w:t>
      </w:r>
      <w:bookmarkEnd w:id="195"/>
      <w:bookmarkEnd w:id="196"/>
    </w:p>
    <w:bookmarkStart w:id="198" w:name="_MON_1618045847"/>
    <w:bookmarkEnd w:id="198"/>
    <w:p w14:paraId="52F37FF0" w14:textId="77777777" w:rsidR="00C5042C" w:rsidRDefault="00C5042C" w:rsidP="00C5042C">
      <w:r>
        <w:object w:dxaOrig="8775" w:dyaOrig="5905" w14:anchorId="27E76DE4">
          <v:shape id="_x0000_i1062" type="#_x0000_t75" style="width:437.55pt;height:295.75pt" o:ole="">
            <v:imagedata r:id="rId95" o:title=""/>
          </v:shape>
          <o:OLEObject Type="Embed" ProgID="Word.Document.12" ShapeID="_x0000_i1062" DrawAspect="Content" ObjectID="_1620155709" r:id="rId96">
            <o:FieldCodes>\s</o:FieldCodes>
          </o:OLEObject>
        </w:object>
      </w:r>
    </w:p>
    <w:p w14:paraId="62800ED9" w14:textId="77777777" w:rsidR="00C5042C" w:rsidRDefault="00C5042C" w:rsidP="00C5042C">
      <w:pPr>
        <w:pStyle w:val="Caption"/>
      </w:pPr>
    </w:p>
    <w:p w14:paraId="65C693EA" w14:textId="38BF3CD8" w:rsidR="00C5042C" w:rsidRPr="003A3A5C" w:rsidRDefault="00C5042C" w:rsidP="00C5042C">
      <w:pPr>
        <w:pStyle w:val="Caption"/>
        <w:rPr>
          <w:lang w:val="vi-VN"/>
        </w:rPr>
      </w:pPr>
      <w:r w:rsidRPr="003F16CC">
        <w:t xml:space="preserve"> </w:t>
      </w:r>
      <w:bookmarkStart w:id="199" w:name="_Toc9418424"/>
      <w:r w:rsidRPr="00D030ED">
        <w:t xml:space="preserve">Hình </w:t>
      </w:r>
      <w:r w:rsidRPr="00D030ED">
        <w:fldChar w:fldCharType="begin"/>
      </w:r>
      <w:r w:rsidRPr="00152B77">
        <w:instrText xml:space="preserve"> SEQ Hình \* ARABIC </w:instrText>
      </w:r>
      <w:r w:rsidRPr="00D030ED">
        <w:fldChar w:fldCharType="separate"/>
      </w:r>
      <w:r w:rsidR="0052687B">
        <w:rPr>
          <w:noProof/>
        </w:rPr>
        <w:t>30</w:t>
      </w:r>
      <w:r w:rsidRPr="00D030ED">
        <w:fldChar w:fldCharType="end"/>
      </w:r>
      <w:r w:rsidRPr="00152B77">
        <w:t xml:space="preserve">. </w:t>
      </w:r>
      <w:r>
        <w:t>Bản vẽ giao diện thông tin của chặng</w:t>
      </w:r>
      <w:bookmarkEnd w:id="199"/>
    </w:p>
    <w:p w14:paraId="0E25663B" w14:textId="77777777" w:rsidR="00C5042C" w:rsidRPr="0053250D" w:rsidRDefault="00C5042C" w:rsidP="00095E80">
      <w:pPr>
        <w:pStyle w:val="ListParagraph"/>
        <w:numPr>
          <w:ilvl w:val="0"/>
          <w:numId w:val="29"/>
        </w:numPr>
        <w:spacing w:before="60" w:after="0" w:line="288" w:lineRule="auto"/>
        <w:ind w:left="900" w:hanging="333"/>
        <w:rPr>
          <w:lang w:val="vi-VN"/>
        </w:rPr>
      </w:pPr>
      <w:r w:rsidRPr="0053250D">
        <w:rPr>
          <w:lang w:val="vi-VN"/>
        </w:rPr>
        <w:t>Sau khi nhấn vào title của chặng hoặc 1 timesheet item trong tab thông tin tour của giao diện 1 tour, ứng dụng sẽ hiển thị giao diện thông tin của 1 chặng bao gồm các thông tin: thời gian của chặng (thời điểm bắt đầu – thời điểm kết thúc), tên của toà nhà, tên của phòng học, tầng của phòng học, tên người quản lý, số điện thoại của người quản lý, email của người quản lý.</w:t>
      </w:r>
    </w:p>
    <w:p w14:paraId="4BCFA054" w14:textId="77777777" w:rsidR="00C5042C" w:rsidRPr="0053250D" w:rsidRDefault="00C5042C" w:rsidP="00C5042C">
      <w:pPr>
        <w:rPr>
          <w:lang w:val="vi-VN"/>
        </w:rPr>
      </w:pPr>
    </w:p>
    <w:p w14:paraId="77468783" w14:textId="625DA4FC" w:rsidR="00C5042C" w:rsidRDefault="00C5042C" w:rsidP="00095E80">
      <w:pPr>
        <w:pStyle w:val="Heading3"/>
        <w:numPr>
          <w:ilvl w:val="2"/>
          <w:numId w:val="20"/>
        </w:numPr>
        <w:spacing w:after="240"/>
        <w:ind w:left="900" w:hanging="900"/>
      </w:pPr>
      <w:bookmarkStart w:id="200" w:name="_Toc9538819"/>
      <w:r>
        <w:lastRenderedPageBreak/>
        <w:t xml:space="preserve">Giao diện </w:t>
      </w:r>
      <w:r w:rsidR="00D275C0">
        <w:t>nhắn tin</w:t>
      </w:r>
      <w:bookmarkEnd w:id="200"/>
    </w:p>
    <w:bookmarkStart w:id="201" w:name="_MON_1618918001"/>
    <w:bookmarkEnd w:id="201"/>
    <w:p w14:paraId="3850D8BE" w14:textId="3AECBFA2" w:rsidR="00063221" w:rsidRDefault="00A6348E" w:rsidP="00E94273">
      <w:pPr>
        <w:jc w:val="center"/>
      </w:pPr>
      <w:r>
        <w:object w:dxaOrig="7545" w:dyaOrig="6078" w14:anchorId="3B048AE2">
          <v:shape id="_x0000_i1063" type="#_x0000_t75" style="width:379.95pt;height:303.5pt" o:ole="">
            <v:imagedata r:id="rId97" o:title=""/>
          </v:shape>
          <o:OLEObject Type="Embed" ProgID="Word.Document.12" ShapeID="_x0000_i1063" DrawAspect="Content" ObjectID="_1620155710" r:id="rId98">
            <o:FieldCodes>\s</o:FieldCodes>
          </o:OLEObject>
        </w:object>
      </w:r>
    </w:p>
    <w:p w14:paraId="1097C64C" w14:textId="77777777" w:rsidR="00063221" w:rsidRDefault="00063221" w:rsidP="00063221">
      <w:pPr>
        <w:pStyle w:val="Caption"/>
      </w:pPr>
    </w:p>
    <w:p w14:paraId="299EF9D9" w14:textId="75B2988E" w:rsidR="00063221" w:rsidRPr="003A3A5C" w:rsidRDefault="00063221" w:rsidP="00063221">
      <w:pPr>
        <w:pStyle w:val="Caption"/>
        <w:rPr>
          <w:lang w:val="vi-VN"/>
        </w:rPr>
      </w:pPr>
      <w:r w:rsidRPr="003F16CC">
        <w:t xml:space="preserve"> </w:t>
      </w:r>
      <w:bookmarkStart w:id="202" w:name="_Toc9418425"/>
      <w:r w:rsidRPr="00D030ED">
        <w:t xml:space="preserve">Hình </w:t>
      </w:r>
      <w:r w:rsidRPr="00D030ED">
        <w:fldChar w:fldCharType="begin"/>
      </w:r>
      <w:r w:rsidRPr="00152B77">
        <w:instrText xml:space="preserve"> SEQ Hình \* ARABIC </w:instrText>
      </w:r>
      <w:r w:rsidRPr="00D030ED">
        <w:fldChar w:fldCharType="separate"/>
      </w:r>
      <w:r w:rsidR="0052687B">
        <w:rPr>
          <w:noProof/>
        </w:rPr>
        <w:t>31</w:t>
      </w:r>
      <w:r w:rsidRPr="00D030ED">
        <w:fldChar w:fldCharType="end"/>
      </w:r>
      <w:r w:rsidRPr="00152B77">
        <w:t xml:space="preserve">. </w:t>
      </w:r>
      <w:r>
        <w:t xml:space="preserve">Bản vẽ giao diện </w:t>
      </w:r>
      <w:r w:rsidR="00A6348E">
        <w:t>nhắn tin</w:t>
      </w:r>
      <w:bookmarkEnd w:id="202"/>
    </w:p>
    <w:p w14:paraId="52E3C210" w14:textId="3096FFE4" w:rsidR="00063221" w:rsidRPr="0053250D" w:rsidRDefault="00952EE8" w:rsidP="00095E80">
      <w:pPr>
        <w:pStyle w:val="ListParagraph"/>
        <w:numPr>
          <w:ilvl w:val="0"/>
          <w:numId w:val="29"/>
        </w:numPr>
        <w:spacing w:before="60" w:after="0" w:line="288" w:lineRule="auto"/>
        <w:ind w:left="900" w:hanging="333"/>
        <w:rPr>
          <w:lang w:val="vi-VN"/>
        </w:rPr>
      </w:pPr>
      <w:r w:rsidRPr="0053250D">
        <w:rPr>
          <w:lang w:val="vi-VN"/>
        </w:rPr>
        <w:t>Sau khi nhấn vào tên của 1 thành viên trong tour</w:t>
      </w:r>
      <w:r w:rsidR="00984A1E" w:rsidRPr="0053250D">
        <w:rPr>
          <w:lang w:val="vi-VN"/>
        </w:rPr>
        <w:t>, nhấn vào 1 đoạn hội thoại trong giao diện danh sách hội thoại hoặc nhấn vào 1 tư vấn viên trong giao diện danh sách tư vấn viên, ứng dụng sẽ hiển thị giao diện nhắn tin với người mình nhấn vào</w:t>
      </w:r>
      <w:r w:rsidR="00063221" w:rsidRPr="0053250D">
        <w:rPr>
          <w:lang w:val="vi-VN"/>
        </w:rPr>
        <w:t>.</w:t>
      </w:r>
    </w:p>
    <w:p w14:paraId="2BE3A1F9" w14:textId="2F68E398" w:rsidR="007B2C1C" w:rsidRDefault="007B2C1C" w:rsidP="00095E80">
      <w:pPr>
        <w:pStyle w:val="ListParagraph"/>
        <w:numPr>
          <w:ilvl w:val="0"/>
          <w:numId w:val="29"/>
        </w:numPr>
        <w:spacing w:before="60" w:after="0" w:line="288" w:lineRule="auto"/>
        <w:ind w:left="900" w:hanging="333"/>
      </w:pPr>
      <w:r w:rsidRPr="0053250D">
        <w:rPr>
          <w:lang w:val="vi-VN"/>
        </w:rPr>
        <w:t xml:space="preserve">Người dùng nhập tin nhắn cần gửi vào khung nhập tin nhắn, sau khi người dùng nhấn vào nút gửi, ứng dụng sẽ gửi message nhắn tin lên server, server sẽ thêm vào cơ sở dữ liệu vào gửi kết quả về cho client. </w:t>
      </w:r>
      <w:r w:rsidR="00DB043F">
        <w:t>Chi tiết giao thức x</w:t>
      </w:r>
      <w:r>
        <w:t xml:space="preserve">em mục </w:t>
      </w:r>
      <w:r>
        <w:fldChar w:fldCharType="begin"/>
      </w:r>
      <w:r>
        <w:instrText xml:space="preserve"> REF _Ref8580632 \h </w:instrText>
      </w:r>
      <w:r>
        <w:fldChar w:fldCharType="separate"/>
      </w:r>
      <w:ins w:id="203" w:author="Hùng Lê Mạnh" w:date="2019-05-23T22:15:00Z">
        <w:r w:rsidR="0052687B">
          <w:t>Nhắn tin</w:t>
        </w:r>
      </w:ins>
      <w:del w:id="204" w:author="Hùng Lê Mạnh" w:date="2019-05-23T22:15:00Z">
        <w:r w:rsidR="00050B60" w:rsidDel="0052687B">
          <w:delText>Nhắn tin</w:delText>
        </w:r>
      </w:del>
      <w:r>
        <w:fldChar w:fldCharType="end"/>
      </w:r>
      <w:r>
        <w:t>.</w:t>
      </w:r>
    </w:p>
    <w:p w14:paraId="5DCA7558" w14:textId="77777777" w:rsidR="00063221" w:rsidRPr="00E94273" w:rsidRDefault="00063221" w:rsidP="00E94273"/>
    <w:p w14:paraId="6D76AD73" w14:textId="77777777" w:rsidR="00C5042C" w:rsidRDefault="00C5042C" w:rsidP="00C5042C">
      <w:pPr>
        <w:pStyle w:val="Heading2"/>
        <w:numPr>
          <w:ilvl w:val="1"/>
          <w:numId w:val="20"/>
        </w:numPr>
      </w:pPr>
      <w:bookmarkStart w:id="205" w:name="_Toc9538820"/>
      <w:r>
        <w:lastRenderedPageBreak/>
        <w:t>Mô hình tổng thể các thiết bị trong hệ thống</w:t>
      </w:r>
      <w:bookmarkEnd w:id="205"/>
    </w:p>
    <w:p w14:paraId="7CE91799" w14:textId="28DDCEB7" w:rsidR="00C5042C" w:rsidRDefault="0053250D" w:rsidP="00C5042C">
      <w:r>
        <w:rPr>
          <w:noProof/>
        </w:rPr>
        <mc:AlternateContent>
          <mc:Choice Requires="wpc">
            <w:drawing>
              <wp:inline distT="0" distB="0" distL="0" distR="0" wp14:anchorId="7165DFB0" wp14:editId="54FA7EC2">
                <wp:extent cx="5692140" cy="3623310"/>
                <wp:effectExtent l="4445" t="1270" r="0" b="4445"/>
                <wp:docPr id="290" name="Canvas 2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78" name="Picture 2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8760" y="208280"/>
                            <a:ext cx="913765" cy="914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2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16755" y="209550"/>
                            <a:ext cx="915035" cy="913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 name="Picture 2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418715" y="249555"/>
                            <a:ext cx="913765" cy="913130"/>
                          </a:xfrm>
                          <a:prstGeom prst="rect">
                            <a:avLst/>
                          </a:prstGeom>
                          <a:noFill/>
                          <a:extLst>
                            <a:ext uri="{909E8E84-426E-40DD-AFC4-6F175D3DCCD1}">
                              <a14:hiddenFill xmlns:a14="http://schemas.microsoft.com/office/drawing/2010/main">
                                <a:solidFill>
                                  <a:srgbClr val="FFFFFF"/>
                                </a:solidFill>
                              </a14:hiddenFill>
                            </a:ext>
                          </a:extLst>
                        </pic:spPr>
                      </pic:pic>
                      <wps:wsp>
                        <wps:cNvPr id="81" name="Text Box 295"/>
                        <wps:cNvSpPr txBox="1">
                          <a:spLocks noChangeArrowheads="1"/>
                        </wps:cNvSpPr>
                        <wps:spPr bwMode="auto">
                          <a:xfrm>
                            <a:off x="436245" y="1162685"/>
                            <a:ext cx="505460" cy="278765"/>
                          </a:xfrm>
                          <a:prstGeom prst="rect">
                            <a:avLst/>
                          </a:prstGeom>
                          <a:solidFill>
                            <a:srgbClr val="FFFFFF"/>
                          </a:solidFill>
                          <a:ln w="9525">
                            <a:solidFill>
                              <a:srgbClr val="000000"/>
                            </a:solidFill>
                            <a:miter lim="800000"/>
                            <a:headEnd/>
                            <a:tailEnd/>
                          </a:ln>
                        </wps:spPr>
                        <wps:txbx>
                          <w:txbxContent>
                            <w:p w14:paraId="6C435773" w14:textId="77777777" w:rsidR="003F38FD" w:rsidRDefault="003F38FD" w:rsidP="002E23CB">
                              <w:pPr>
                                <w:jc w:val="center"/>
                              </w:pPr>
                              <w:r>
                                <w:t>Client</w:t>
                              </w:r>
                            </w:p>
                          </w:txbxContent>
                        </wps:txbx>
                        <wps:bodyPr rot="0" vert="horz" wrap="square" lIns="0" tIns="0" rIns="0" bIns="0" anchor="ctr" anchorCtr="0" upright="1">
                          <a:noAutofit/>
                        </wps:bodyPr>
                      </wps:wsp>
                      <wps:wsp>
                        <wps:cNvPr id="82" name="Text Box 296"/>
                        <wps:cNvSpPr txBox="1">
                          <a:spLocks noChangeArrowheads="1"/>
                        </wps:cNvSpPr>
                        <wps:spPr bwMode="auto">
                          <a:xfrm>
                            <a:off x="2601595" y="1162685"/>
                            <a:ext cx="504190" cy="278765"/>
                          </a:xfrm>
                          <a:prstGeom prst="rect">
                            <a:avLst/>
                          </a:prstGeom>
                          <a:solidFill>
                            <a:srgbClr val="FFFFFF"/>
                          </a:solidFill>
                          <a:ln w="9525">
                            <a:solidFill>
                              <a:srgbClr val="000000"/>
                            </a:solidFill>
                            <a:miter lim="800000"/>
                            <a:headEnd/>
                            <a:tailEnd/>
                          </a:ln>
                        </wps:spPr>
                        <wps:txbx>
                          <w:txbxContent>
                            <w:p w14:paraId="0FE55125" w14:textId="77777777" w:rsidR="003F38FD" w:rsidRDefault="003F38FD" w:rsidP="002E23CB">
                              <w:pPr>
                                <w:jc w:val="center"/>
                              </w:pPr>
                              <w:r>
                                <w:t>Server</w:t>
                              </w:r>
                            </w:p>
                          </w:txbxContent>
                        </wps:txbx>
                        <wps:bodyPr rot="0" vert="horz" wrap="square" lIns="0" tIns="0" rIns="0" bIns="0" anchor="ctr" anchorCtr="0" upright="1">
                          <a:noAutofit/>
                        </wps:bodyPr>
                      </wps:wsp>
                      <wps:wsp>
                        <wps:cNvPr id="83" name="Text Box 297"/>
                        <wps:cNvSpPr txBox="1">
                          <a:spLocks noChangeArrowheads="1"/>
                        </wps:cNvSpPr>
                        <wps:spPr bwMode="auto">
                          <a:xfrm>
                            <a:off x="4739005" y="1162685"/>
                            <a:ext cx="504825" cy="278765"/>
                          </a:xfrm>
                          <a:prstGeom prst="rect">
                            <a:avLst/>
                          </a:prstGeom>
                          <a:solidFill>
                            <a:srgbClr val="FFFFFF"/>
                          </a:solidFill>
                          <a:ln w="9525">
                            <a:solidFill>
                              <a:srgbClr val="000000"/>
                            </a:solidFill>
                            <a:miter lim="800000"/>
                            <a:headEnd/>
                            <a:tailEnd/>
                          </a:ln>
                        </wps:spPr>
                        <wps:txbx>
                          <w:txbxContent>
                            <w:p w14:paraId="5E4E177D" w14:textId="77777777" w:rsidR="003F38FD" w:rsidRDefault="003F38FD" w:rsidP="002E23CB">
                              <w:pPr>
                                <w:jc w:val="center"/>
                              </w:pPr>
                              <w:r>
                                <w:t>CSDL</w:t>
                              </w:r>
                            </w:p>
                          </w:txbxContent>
                        </wps:txbx>
                        <wps:bodyPr rot="0" vert="horz" wrap="square" lIns="0" tIns="0" rIns="0" bIns="0" anchor="ctr" anchorCtr="0" upright="1">
                          <a:noAutofit/>
                        </wps:bodyPr>
                      </wps:wsp>
                      <wps:wsp>
                        <wps:cNvPr id="84" name="AutoShape 298"/>
                        <wps:cNvCnPr>
                          <a:cxnSpLocks noChangeShapeType="1"/>
                          <a:stCxn id="78" idx="3"/>
                        </wps:cNvCnPr>
                        <wps:spPr bwMode="auto">
                          <a:xfrm>
                            <a:off x="1152525" y="665480"/>
                            <a:ext cx="11118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299"/>
                        <wps:cNvCnPr>
                          <a:cxnSpLocks noChangeShapeType="1"/>
                        </wps:cNvCnPr>
                        <wps:spPr bwMode="auto">
                          <a:xfrm flipH="1" flipV="1">
                            <a:off x="1152525" y="742315"/>
                            <a:ext cx="10833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302"/>
                        <wps:cNvCnPr>
                          <a:cxnSpLocks noChangeShapeType="1"/>
                        </wps:cNvCnPr>
                        <wps:spPr bwMode="auto">
                          <a:xfrm>
                            <a:off x="3459480" y="669925"/>
                            <a:ext cx="11125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303"/>
                        <wps:cNvCnPr>
                          <a:cxnSpLocks noChangeShapeType="1"/>
                        </wps:cNvCnPr>
                        <wps:spPr bwMode="auto">
                          <a:xfrm flipH="1" flipV="1">
                            <a:off x="3459480" y="746760"/>
                            <a:ext cx="10833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Text Box 306"/>
                        <wps:cNvSpPr txBox="1">
                          <a:spLocks noChangeArrowheads="1"/>
                        </wps:cNvSpPr>
                        <wps:spPr bwMode="auto">
                          <a:xfrm>
                            <a:off x="436245" y="1762760"/>
                            <a:ext cx="5123815" cy="434340"/>
                          </a:xfrm>
                          <a:prstGeom prst="rect">
                            <a:avLst/>
                          </a:prstGeom>
                          <a:solidFill>
                            <a:srgbClr val="FFFFFF"/>
                          </a:solidFill>
                          <a:ln w="9525">
                            <a:solidFill>
                              <a:srgbClr val="000000"/>
                            </a:solidFill>
                            <a:miter lim="800000"/>
                            <a:headEnd/>
                            <a:tailEnd/>
                          </a:ln>
                        </wps:spPr>
                        <wps:txbx>
                          <w:txbxContent>
                            <w:p w14:paraId="17E955C9" w14:textId="4CBEC530" w:rsidR="003F38FD" w:rsidRDefault="003F38FD" w:rsidP="00E94273">
                              <w:pPr>
                                <w:ind w:left="90"/>
                                <w:jc w:val="left"/>
                              </w:pPr>
                              <w:r>
                                <w:t>Client: Thiết bị điện thoại di động của người dùng (học sinh, phụ huynh, trưởng đoàn, phó đoàn,…). Thiết bị cần cài đặt hệ điều hành Android.</w:t>
                              </w:r>
                            </w:p>
                          </w:txbxContent>
                        </wps:txbx>
                        <wps:bodyPr rot="0" vert="horz" wrap="square" lIns="0" tIns="0" rIns="0" bIns="0" anchor="ctr" anchorCtr="0" upright="1">
                          <a:noAutofit/>
                        </wps:bodyPr>
                      </wps:wsp>
                      <wps:wsp>
                        <wps:cNvPr id="89" name="Text Box 307"/>
                        <wps:cNvSpPr txBox="1">
                          <a:spLocks noChangeArrowheads="1"/>
                        </wps:cNvSpPr>
                        <wps:spPr bwMode="auto">
                          <a:xfrm>
                            <a:off x="436245" y="2349500"/>
                            <a:ext cx="5123815" cy="626110"/>
                          </a:xfrm>
                          <a:prstGeom prst="rect">
                            <a:avLst/>
                          </a:prstGeom>
                          <a:solidFill>
                            <a:srgbClr val="FFFFFF"/>
                          </a:solidFill>
                          <a:ln w="9525">
                            <a:solidFill>
                              <a:srgbClr val="000000"/>
                            </a:solidFill>
                            <a:miter lim="800000"/>
                            <a:headEnd/>
                            <a:tailEnd/>
                          </a:ln>
                        </wps:spPr>
                        <wps:txbx>
                          <w:txbxContent>
                            <w:p w14:paraId="2C71EF9B" w14:textId="71AE6921" w:rsidR="003F38FD" w:rsidRDefault="003F38FD" w:rsidP="00E94273">
                              <w:pPr>
                                <w:ind w:left="90"/>
                                <w:jc w:val="left"/>
                              </w:pPr>
                              <w:r>
                                <w:t>Server: Máy chủ cung cấp dịch vụ, xử lý các yêu cầu từ phía client. Server cần chạy trên 1 thiết bị ổn định, hoạt động liên tục 24/7. Thiết bị cần hỗ trợ cài đặt Node.js.</w:t>
                              </w:r>
                            </w:p>
                          </w:txbxContent>
                        </wps:txbx>
                        <wps:bodyPr rot="0" vert="horz" wrap="square" lIns="0" tIns="0" rIns="0" bIns="0" anchor="ctr" anchorCtr="0" upright="1">
                          <a:noAutofit/>
                        </wps:bodyPr>
                      </wps:wsp>
                      <wps:wsp>
                        <wps:cNvPr id="90" name="Text Box 308"/>
                        <wps:cNvSpPr txBox="1">
                          <a:spLocks noChangeArrowheads="1"/>
                        </wps:cNvSpPr>
                        <wps:spPr bwMode="auto">
                          <a:xfrm>
                            <a:off x="436245" y="3128010"/>
                            <a:ext cx="5123815" cy="407035"/>
                          </a:xfrm>
                          <a:prstGeom prst="rect">
                            <a:avLst/>
                          </a:prstGeom>
                          <a:solidFill>
                            <a:srgbClr val="FFFFFF"/>
                          </a:solidFill>
                          <a:ln w="9525">
                            <a:solidFill>
                              <a:srgbClr val="000000"/>
                            </a:solidFill>
                            <a:miter lim="800000"/>
                            <a:headEnd/>
                            <a:tailEnd/>
                          </a:ln>
                        </wps:spPr>
                        <wps:txbx>
                          <w:txbxContent>
                            <w:p w14:paraId="239CF1E5" w14:textId="4B0401C3" w:rsidR="003F38FD" w:rsidRDefault="003F38FD" w:rsidP="00E94273">
                              <w:pPr>
                                <w:ind w:left="90"/>
                                <w:jc w:val="left"/>
                              </w:pPr>
                              <w:r>
                                <w:t>CSDL: Cơ sở dữ liệu, nơi lưu trữ tất cả dữ liệu của người dùng. Thiết bị cài đặt cơ sở dữ liệu cần hỗ trợ Microsoft Sql Server.</w:t>
                              </w:r>
                            </w:p>
                          </w:txbxContent>
                        </wps:txbx>
                        <wps:bodyPr rot="0" vert="horz" wrap="square" lIns="0" tIns="0" rIns="0" bIns="0" anchor="ctr" anchorCtr="0" upright="1">
                          <a:noAutofit/>
                        </wps:bodyPr>
                      </wps:wsp>
                    </wpc:wpc>
                  </a:graphicData>
                </a:graphic>
              </wp:inline>
            </w:drawing>
          </mc:Choice>
          <mc:Fallback>
            <w:pict>
              <v:group w14:anchorId="7165DFB0" id="Canvas 290" o:spid="_x0000_s1042" editas="canvas" style="width:448.2pt;height:285.3pt;mso-position-horizontal-relative:char;mso-position-vertical-relative:line" coordsize="56921,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">
                <v:shape id="_x0000_s1043" type="#_x0000_t75" style="position:absolute;width:56921;height:36233;visibility:visible;mso-wrap-style:square">
                  <v:fill o:detectmouseclick="t"/>
                  <v:path o:connecttype="none"/>
                </v:shape>
                <v:shape id="Picture 292" o:spid="_x0000_s1044" type="#_x0000_t75" style="position:absolute;left:2387;top:2082;width:913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">
                  <v:imagedata r:id="rId11" o:title=""/>
                </v:shape>
                <v:shape id="Picture 293" o:spid="_x0000_s1045" type="#_x0000_t75" style="position:absolute;left:45167;top:2095;width:9150;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">
                  <v:imagedata r:id="rId12" o:title=""/>
                </v:shape>
                <v:shape id="Picture 294" o:spid="_x0000_s1046" type="#_x0000_t75" style="position:absolute;left:24187;top:2495;width:9137;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">
                  <v:imagedata r:id="rId13" o:title=""/>
                </v:shape>
                <v:shape id="Text Box 295" o:spid="_x0000_s1047" type="#_x0000_t202" style="position:absolute;left:4362;top:11626;width:5055;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">
                  <v:textbox inset="0,0,0,0">
                    <w:txbxContent>
                      <w:p w14:paraId="6C435773" w14:textId="77777777" w:rsidR="003F38FD" w:rsidRDefault="003F38FD" w:rsidP="002E23CB">
                        <w:pPr>
                          <w:jc w:val="center"/>
                        </w:pPr>
                        <w:r>
                          <w:t>Client</w:t>
                        </w:r>
                      </w:p>
                    </w:txbxContent>
                  </v:textbox>
                </v:shape>
                <v:shape id="Text Box 296" o:spid="_x0000_s1048" type="#_x0000_t202" style="position:absolute;left:26015;top:11626;width:5042;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">
                  <v:textbox inset="0,0,0,0">
                    <w:txbxContent>
                      <w:p w14:paraId="0FE55125" w14:textId="77777777" w:rsidR="003F38FD" w:rsidRDefault="003F38FD" w:rsidP="002E23CB">
                        <w:pPr>
                          <w:jc w:val="center"/>
                        </w:pPr>
                        <w:r>
                          <w:t>Server</w:t>
                        </w:r>
                      </w:p>
                    </w:txbxContent>
                  </v:textbox>
                </v:shape>
                <v:shape id="Text Box 297" o:spid="_x0000_s1049" type="#_x0000_t202" style="position:absolute;left:47390;top:11626;width:5048;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">
                  <v:textbox inset="0,0,0,0">
                    <w:txbxContent>
                      <w:p w14:paraId="5E4E177D" w14:textId="77777777" w:rsidR="003F38FD" w:rsidRDefault="003F38FD" w:rsidP="002E23CB">
                        <w:pPr>
                          <w:jc w:val="center"/>
                        </w:pPr>
                        <w:r>
                          <w:t>CSDL</w:t>
                        </w:r>
                      </w:p>
                    </w:txbxContent>
                  </v:textbox>
                </v:shape>
                <v:shape id="AutoShape 298" o:spid="_x0000_s1050" type="#_x0000_t32" style="position:absolute;left:11525;top:6654;width:11119;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9xAAAANsAAAAPAAAAZHJzL2Rvd25yZXYueG1sRI9Ba8JA&#10;FITvBf/D8oTe6sZS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Egwe/3EAAAA2wAAAA8A&#10;AAAAAAAAAAAAAAAABwIAAGRycy9kb3ducmV2LnhtbFBLBQYAAAAAAwADALcAAAD4AgAAAAA=&#10;">
                  <v:stroke endarrow="block"/>
                </v:shape>
                <v:shape id="AutoShape 299" o:spid="_x0000_s1051" type="#_x0000_t32" style="position:absolute;left:11525;top:7423;width:10833;height: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">
                  <v:stroke endarrow="block"/>
                </v:shape>
                <v:shape id="AutoShape 302" o:spid="_x0000_s1052" type="#_x0000_t32" style="position:absolute;left:34594;top:6699;width:11126;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">
                  <v:stroke endarrow="block"/>
                </v:shape>
                <v:shape id="AutoShape 303" o:spid="_x0000_s1053" type="#_x0000_t32" style="position:absolute;left:34594;top:7467;width:10833;height: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">
                  <v:stroke endarrow="block"/>
                </v:shape>
                <v:shape id="Text Box 306" o:spid="_x0000_s1054" type="#_x0000_t202" style="position:absolute;left:4362;top:17627;width:51238;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">
                  <v:textbox inset="0,0,0,0">
                    <w:txbxContent>
                      <w:p w14:paraId="17E955C9" w14:textId="4CBEC530" w:rsidR="003F38FD" w:rsidRDefault="003F38FD" w:rsidP="00E94273">
                        <w:pPr>
                          <w:ind w:left="90"/>
                          <w:jc w:val="left"/>
                        </w:pPr>
                        <w:r>
                          <w:t>Client: Thiết bị điện thoại di động của người dùng (học sinh, phụ huynh, trưởng đoàn, phó đoàn,…). Thiết bị cần cài đặt hệ điều hành Android.</w:t>
                        </w:r>
                      </w:p>
                    </w:txbxContent>
                  </v:textbox>
                </v:shape>
                <v:shape id="Text Box 307" o:spid="_x0000_s1055" type="#_x0000_t202" style="position:absolute;left:4362;top:23495;width:51238;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">
                  <v:textbox inset="0,0,0,0">
                    <w:txbxContent>
                      <w:p w14:paraId="2C71EF9B" w14:textId="71AE6921" w:rsidR="003F38FD" w:rsidRDefault="003F38FD" w:rsidP="00E94273">
                        <w:pPr>
                          <w:ind w:left="90"/>
                          <w:jc w:val="left"/>
                        </w:pPr>
                        <w:r>
                          <w:t>Server: Máy chủ cung cấp dịch vụ, xử lý các yêu cầu từ phía client. Server cần chạy trên 1 thiết bị ổn định, hoạt động liên tục 24/7. Thiết bị cần hỗ trợ cài đặt Node.js.</w:t>
                        </w:r>
                      </w:p>
                    </w:txbxContent>
                  </v:textbox>
                </v:shape>
                <v:shape id="Text Box 308" o:spid="_x0000_s1056" type="#_x0000_t202" style="position:absolute;left:4362;top:31280;width:51238;height:4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">
                  <v:textbox inset="0,0,0,0">
                    <w:txbxContent>
                      <w:p w14:paraId="239CF1E5" w14:textId="4B0401C3" w:rsidR="003F38FD" w:rsidRDefault="003F38FD" w:rsidP="00E94273">
                        <w:pPr>
                          <w:ind w:left="90"/>
                          <w:jc w:val="left"/>
                        </w:pPr>
                        <w:r>
                          <w:t>CSDL: Cơ sở dữ liệu, nơi lưu trữ tất cả dữ liệu của người dùng. Thiết bị cài đặt cơ sở dữ liệu cần hỗ trợ Microsoft Sql Server.</w:t>
                        </w:r>
                      </w:p>
                    </w:txbxContent>
                  </v:textbox>
                </v:shape>
                <w10:anchorlock/>
              </v:group>
            </w:pict>
          </mc:Fallback>
        </mc:AlternateContent>
      </w:r>
    </w:p>
    <w:p w14:paraId="153B4E7B" w14:textId="276E30AB" w:rsidR="00C5042C" w:rsidRDefault="00C5042C" w:rsidP="00C5042C">
      <w:pPr>
        <w:pStyle w:val="Caption"/>
      </w:pPr>
      <w:bookmarkStart w:id="206" w:name="_Toc9418426"/>
      <w:r>
        <w:t xml:space="preserve">Hình </w:t>
      </w:r>
      <w:r>
        <w:rPr>
          <w:noProof/>
        </w:rPr>
        <w:fldChar w:fldCharType="begin"/>
      </w:r>
      <w:r>
        <w:rPr>
          <w:noProof/>
        </w:rPr>
        <w:instrText xml:space="preserve"> SEQ Hình \* ARABIC </w:instrText>
      </w:r>
      <w:r>
        <w:rPr>
          <w:noProof/>
        </w:rPr>
        <w:fldChar w:fldCharType="separate"/>
      </w:r>
      <w:r w:rsidR="0052687B">
        <w:rPr>
          <w:noProof/>
        </w:rPr>
        <w:t>32</w:t>
      </w:r>
      <w:r>
        <w:rPr>
          <w:noProof/>
        </w:rPr>
        <w:fldChar w:fldCharType="end"/>
      </w:r>
      <w:r w:rsidR="006255ED">
        <w:rPr>
          <w:noProof/>
        </w:rPr>
        <w:t>. Mô hình tổng thể các thiết bị trong hệ thống</w:t>
      </w:r>
      <w:bookmarkEnd w:id="206"/>
    </w:p>
    <w:p w14:paraId="1F3E8EF1" w14:textId="77777777" w:rsidR="00C5042C" w:rsidRDefault="00C5042C" w:rsidP="00C5042C">
      <w:pPr>
        <w:jc w:val="left"/>
      </w:pPr>
      <w:r>
        <w:br w:type="page"/>
      </w:r>
    </w:p>
    <w:p w14:paraId="3DFE6740" w14:textId="77777777" w:rsidR="00C5042C" w:rsidRDefault="00C5042C" w:rsidP="00C5042C">
      <w:pPr>
        <w:pStyle w:val="Heading2"/>
        <w:numPr>
          <w:ilvl w:val="1"/>
          <w:numId w:val="20"/>
        </w:numPr>
      </w:pPr>
      <w:bookmarkStart w:id="207" w:name="_Toc9538821"/>
      <w:r>
        <w:lastRenderedPageBreak/>
        <w:t>Các giao thức</w:t>
      </w:r>
      <w:bookmarkEnd w:id="207"/>
    </w:p>
    <w:p w14:paraId="63CBE8D3" w14:textId="77777777" w:rsidR="00C5042C" w:rsidRDefault="00C5042C" w:rsidP="00095E80">
      <w:pPr>
        <w:pStyle w:val="ListParagraph"/>
        <w:numPr>
          <w:ilvl w:val="0"/>
          <w:numId w:val="29"/>
        </w:numPr>
        <w:spacing w:before="60" w:after="0" w:line="288" w:lineRule="auto"/>
        <w:ind w:left="900" w:hanging="333"/>
      </w:pPr>
      <w:r>
        <w:t>Client giao tiếp với server thông qua các JSON message được gửi qua Socket</w:t>
      </w:r>
    </w:p>
    <w:p w14:paraId="20AFDA0B" w14:textId="77777777" w:rsidR="00C5042C" w:rsidRDefault="00C5042C" w:rsidP="00095E80">
      <w:pPr>
        <w:pStyle w:val="ListParagraph"/>
        <w:numPr>
          <w:ilvl w:val="0"/>
          <w:numId w:val="32"/>
        </w:numPr>
        <w:spacing w:after="0"/>
        <w:ind w:left="1260"/>
      </w:pPr>
      <w:r>
        <w:t>Cấu trúc các gói tin JSON:</w:t>
      </w:r>
    </w:p>
    <w:p w14:paraId="154CA759" w14:textId="77777777" w:rsidR="00C5042C" w:rsidRDefault="00C5042C" w:rsidP="00095E80">
      <w:pPr>
        <w:pStyle w:val="Commandline"/>
        <w:ind w:left="360"/>
      </w:pPr>
      <w:r>
        <w:t>{“COMMAND”:”LOGIN”,</w:t>
      </w:r>
    </w:p>
    <w:p w14:paraId="38BCC285" w14:textId="77777777" w:rsidR="00C5042C" w:rsidRDefault="00C5042C" w:rsidP="00095E80">
      <w:pPr>
        <w:pStyle w:val="Commandline"/>
        <w:ind w:left="360"/>
      </w:pPr>
      <w:r>
        <w:t>“USERNAME”:”a@a.a”,</w:t>
      </w:r>
    </w:p>
    <w:p w14:paraId="3C7F4334" w14:textId="77777777" w:rsidR="00C5042C" w:rsidRDefault="00C5042C" w:rsidP="00095E80">
      <w:pPr>
        <w:pStyle w:val="Commandline"/>
        <w:spacing w:after="240"/>
        <w:ind w:left="360"/>
      </w:pPr>
      <w:r>
        <w:t>“PASSWORD”:”oj25#%4nf3”}</w:t>
      </w:r>
    </w:p>
    <w:p w14:paraId="79420864" w14:textId="77777777" w:rsidR="00C5042C" w:rsidRDefault="00C5042C" w:rsidP="00095E80">
      <w:pPr>
        <w:pStyle w:val="ListParagraph"/>
        <w:numPr>
          <w:ilvl w:val="1"/>
          <w:numId w:val="32"/>
        </w:numPr>
        <w:spacing w:after="0" w:line="288" w:lineRule="auto"/>
        <w:ind w:left="1620"/>
      </w:pPr>
      <w:r>
        <w:t xml:space="preserve">Key đầu tiên là </w:t>
      </w:r>
      <w:r w:rsidRPr="00152B77">
        <w:rPr>
          <w:rStyle w:val="CommandlineChar"/>
        </w:rPr>
        <w:t>COMMAND</w:t>
      </w:r>
      <w:r>
        <w:t>, cho biết mục đích của gói tin</w:t>
      </w:r>
    </w:p>
    <w:p w14:paraId="7548D0BF" w14:textId="77777777" w:rsidR="00C5042C" w:rsidRDefault="00C5042C" w:rsidP="00095E80">
      <w:pPr>
        <w:pStyle w:val="ListParagraph"/>
        <w:numPr>
          <w:ilvl w:val="1"/>
          <w:numId w:val="32"/>
        </w:numPr>
        <w:spacing w:after="0" w:line="288" w:lineRule="auto"/>
        <w:ind w:left="1620"/>
      </w:pPr>
      <w:r>
        <w:t>Các key tiếp theo chứa thông tin của gói tin</w:t>
      </w:r>
    </w:p>
    <w:p w14:paraId="057D294D" w14:textId="77777777" w:rsidR="00C5042C" w:rsidRDefault="00C5042C" w:rsidP="00095E80">
      <w:pPr>
        <w:pStyle w:val="ListParagraph"/>
        <w:numPr>
          <w:ilvl w:val="1"/>
          <w:numId w:val="32"/>
        </w:numPr>
        <w:spacing w:after="0" w:line="288" w:lineRule="auto"/>
        <w:ind w:left="1620"/>
      </w:pPr>
      <w:r>
        <w:t xml:space="preserve">Các key và value của key </w:t>
      </w:r>
      <w:r w:rsidRPr="00152B77">
        <w:rPr>
          <w:rStyle w:val="CommandlineChar"/>
        </w:rPr>
        <w:t>COMMAND</w:t>
      </w:r>
      <w:r>
        <w:t xml:space="preserve"> phải viết hoa toàn bộ</w:t>
      </w:r>
    </w:p>
    <w:p w14:paraId="2DA61078" w14:textId="77777777" w:rsidR="00C5042C" w:rsidRDefault="00C5042C" w:rsidP="00095E80">
      <w:pPr>
        <w:pStyle w:val="ListParagraph"/>
        <w:numPr>
          <w:ilvl w:val="0"/>
          <w:numId w:val="29"/>
        </w:numPr>
        <w:spacing w:before="60" w:after="0" w:line="288" w:lineRule="auto"/>
        <w:ind w:left="900" w:hanging="333"/>
      </w:pPr>
      <w:r>
        <w:t>Server cũng giao tiếp với client thông qua các JSON message gửi qua Socket</w:t>
      </w:r>
    </w:p>
    <w:p w14:paraId="36880C9E" w14:textId="59504DDA" w:rsidR="007C7A82" w:rsidRPr="00B43862" w:rsidRDefault="00C5042C" w:rsidP="00095E80">
      <w:pPr>
        <w:pStyle w:val="ListParagraph"/>
        <w:numPr>
          <w:ilvl w:val="0"/>
          <w:numId w:val="29"/>
        </w:numPr>
        <w:spacing w:before="60" w:after="0" w:line="288" w:lineRule="auto"/>
        <w:ind w:left="900" w:hanging="333"/>
      </w:pPr>
      <w:r>
        <w:t>Server giao tiếp với csdl thông qua các câu lệnh truy vấn sql</w:t>
      </w:r>
    </w:p>
    <w:p w14:paraId="609DA64E" w14:textId="2A4E2C11" w:rsidR="00701071" w:rsidRDefault="00701071" w:rsidP="00701071">
      <w:pPr>
        <w:pStyle w:val="Heading3"/>
        <w:numPr>
          <w:ilvl w:val="2"/>
          <w:numId w:val="20"/>
        </w:numPr>
        <w:spacing w:after="240"/>
        <w:ind w:left="900" w:hanging="900"/>
      </w:pPr>
      <w:bookmarkStart w:id="208" w:name="_2.10.1._Đăng_nhập"/>
      <w:bookmarkStart w:id="209" w:name="_Toc9538822"/>
      <w:bookmarkEnd w:id="208"/>
      <w:r>
        <w:t>Gửi thông tin cài đặt</w:t>
      </w:r>
      <w:bookmarkEnd w:id="209"/>
    </w:p>
    <w:p w14:paraId="1B01E3CB" w14:textId="62AEF2F3" w:rsidR="00701071" w:rsidRDefault="00701071" w:rsidP="00701071">
      <w:pPr>
        <w:pStyle w:val="ListParagraph"/>
        <w:numPr>
          <w:ilvl w:val="0"/>
          <w:numId w:val="29"/>
        </w:numPr>
        <w:spacing w:before="60" w:after="0" w:line="288" w:lineRule="auto"/>
        <w:ind w:left="900" w:hanging="333"/>
      </w:pPr>
      <w:r>
        <w:t>Server tự động gửi thông tin cài đặt cho mỗi client kết nối đến:</w:t>
      </w:r>
    </w:p>
    <w:p w14:paraId="328C93FA" w14:textId="264BF37E" w:rsidR="00701071" w:rsidRDefault="00701071" w:rsidP="00701071">
      <w:pPr>
        <w:pStyle w:val="Commandline"/>
      </w:pPr>
      <w:r>
        <w:t>{“COMMAND”: “SETTING”,</w:t>
      </w:r>
    </w:p>
    <w:p w14:paraId="20EDDF56" w14:textId="35E08A5F" w:rsidR="00701071" w:rsidRDefault="00701071" w:rsidP="009251EF">
      <w:pPr>
        <w:pStyle w:val="Commandline"/>
      </w:pPr>
      <w:r>
        <w:t>“FORM_URL”: “</w:t>
      </w:r>
      <w:r w:rsidRPr="00701071">
        <w:t>http://bit.ly/DangKyTraiNghiemHUST</w:t>
      </w:r>
      <w:r>
        <w:t xml:space="preserve">” (Địa chỉ form đăng ký trải nghiệm HUST)} </w:t>
      </w:r>
    </w:p>
    <w:p w14:paraId="36938F2F" w14:textId="790DC93B" w:rsidR="00C5042C" w:rsidRDefault="00C5042C" w:rsidP="00095E80">
      <w:pPr>
        <w:pStyle w:val="Heading3"/>
        <w:numPr>
          <w:ilvl w:val="2"/>
          <w:numId w:val="20"/>
        </w:numPr>
        <w:spacing w:after="240"/>
        <w:ind w:left="900" w:hanging="900"/>
      </w:pPr>
      <w:bookmarkStart w:id="210" w:name="_Toc9538823"/>
      <w:r>
        <w:t>Đăng nhập</w:t>
      </w:r>
      <w:bookmarkEnd w:id="210"/>
    </w:p>
    <w:p w14:paraId="55E8CB06" w14:textId="77777777" w:rsidR="00C5042C" w:rsidRPr="0053250D" w:rsidRDefault="00C5042C" w:rsidP="00095E80">
      <w:pPr>
        <w:pStyle w:val="ListParagraph"/>
        <w:numPr>
          <w:ilvl w:val="0"/>
          <w:numId w:val="29"/>
        </w:numPr>
        <w:spacing w:before="60" w:after="0" w:line="288" w:lineRule="auto"/>
        <w:ind w:left="900" w:hanging="333"/>
        <w:rPr>
          <w:lang w:val="fr-FR"/>
        </w:rPr>
      </w:pPr>
      <w:r w:rsidRPr="0053250D">
        <w:rPr>
          <w:lang w:val="fr-FR"/>
        </w:rPr>
        <w:t>Client gửi message đăng nhập lên server:</w:t>
      </w:r>
    </w:p>
    <w:p w14:paraId="5EC193EC" w14:textId="77777777" w:rsidR="00C5042C" w:rsidRPr="0053250D" w:rsidRDefault="00C5042C" w:rsidP="00C5042C">
      <w:pPr>
        <w:pStyle w:val="Commandline"/>
        <w:rPr>
          <w:lang w:val="fr-FR"/>
        </w:rPr>
      </w:pPr>
      <w:r w:rsidRPr="0053250D">
        <w:rPr>
          <w:lang w:val="fr-FR"/>
        </w:rPr>
        <w:t>{“COMMAND”: “LOGIN”,</w:t>
      </w:r>
    </w:p>
    <w:p w14:paraId="4354B068" w14:textId="77777777" w:rsidR="00C5042C" w:rsidRPr="0053250D" w:rsidRDefault="00C5042C" w:rsidP="00C5042C">
      <w:pPr>
        <w:pStyle w:val="Commandline"/>
        <w:rPr>
          <w:lang w:val="fr-FR"/>
        </w:rPr>
      </w:pPr>
      <w:r w:rsidRPr="0053250D">
        <w:rPr>
          <w:lang w:val="fr-FR"/>
        </w:rPr>
        <w:t>“USERNAME”: “a@a.a” (Địa chỉ email của người đăng nhập),</w:t>
      </w:r>
    </w:p>
    <w:p w14:paraId="2300604C" w14:textId="77777777" w:rsidR="00C5042C" w:rsidRPr="0053250D" w:rsidRDefault="00C5042C" w:rsidP="00C5042C">
      <w:pPr>
        <w:pStyle w:val="Commandline"/>
        <w:spacing w:after="240"/>
        <w:rPr>
          <w:lang w:val="fr-FR"/>
        </w:rPr>
      </w:pPr>
      <w:r w:rsidRPr="0053250D">
        <w:rPr>
          <w:lang w:val="fr-FR"/>
        </w:rPr>
        <w:t>“PASSWORD”: “oj25#%4nf3” (Mật khẩu của người đăng nhập)}</w:t>
      </w:r>
    </w:p>
    <w:p w14:paraId="607B0745" w14:textId="77777777" w:rsidR="00C5042C" w:rsidRDefault="00C5042C" w:rsidP="00095E80">
      <w:pPr>
        <w:pStyle w:val="ListParagraph"/>
        <w:numPr>
          <w:ilvl w:val="0"/>
          <w:numId w:val="29"/>
        </w:numPr>
        <w:spacing w:before="60" w:after="0" w:line="288" w:lineRule="auto"/>
        <w:ind w:left="900" w:hanging="333"/>
      </w:pPr>
      <w:r>
        <w:t>Server kiểm tra thông tin đăng nhập trong csdl:</w:t>
      </w:r>
    </w:p>
    <w:p w14:paraId="6AD2BCBA" w14:textId="2252688C" w:rsidR="00C5042C" w:rsidRPr="00943A25" w:rsidRDefault="00C5042C" w:rsidP="00C5042C">
      <w:pPr>
        <w:pStyle w:val="Commandline"/>
        <w:spacing w:after="240"/>
      </w:pPr>
      <w:r>
        <w:t>SELECT * FROM [User] WHERE Username = ‘a@a.a’ AND Password = ‘oj25#%4nf3’</w:t>
      </w:r>
    </w:p>
    <w:p w14:paraId="319F2388" w14:textId="77777777" w:rsidR="00C5042C" w:rsidRDefault="00C5042C" w:rsidP="00095E80">
      <w:pPr>
        <w:pStyle w:val="ListParagraph"/>
        <w:numPr>
          <w:ilvl w:val="0"/>
          <w:numId w:val="29"/>
        </w:numPr>
        <w:spacing w:before="60" w:after="0" w:line="288" w:lineRule="auto"/>
        <w:ind w:left="900" w:hanging="333"/>
      </w:pPr>
      <w:r>
        <w:t>Nếu tìm thấy bản ghi thì gửi message thông tin tài khoản về client:</w:t>
      </w:r>
    </w:p>
    <w:p w14:paraId="4122EAE7" w14:textId="77777777" w:rsidR="00C5042C" w:rsidRDefault="00C5042C" w:rsidP="00C5042C">
      <w:pPr>
        <w:pStyle w:val="Commandline"/>
      </w:pPr>
      <w:r>
        <w:t>{“COMMAND”: “LOGIN”,</w:t>
      </w:r>
    </w:p>
    <w:p w14:paraId="739A793B" w14:textId="77777777" w:rsidR="00C5042C" w:rsidRDefault="00C5042C" w:rsidP="00C5042C">
      <w:pPr>
        <w:pStyle w:val="Commandline"/>
      </w:pPr>
      <w:r>
        <w:t>“RESULT”: “success”,</w:t>
      </w:r>
    </w:p>
    <w:p w14:paraId="0829BA0F" w14:textId="1FA1D977" w:rsidR="00C5042C" w:rsidRDefault="00C5042C" w:rsidP="00C5042C">
      <w:pPr>
        <w:pStyle w:val="Commandline"/>
      </w:pPr>
      <w:r>
        <w:t>“USER</w:t>
      </w:r>
      <w:r w:rsidR="004450B0">
        <w:t>_</w:t>
      </w:r>
      <w:r>
        <w:t>ID”: 6 (UserId của người đăng nhập),</w:t>
      </w:r>
    </w:p>
    <w:p w14:paraId="43D37B09" w14:textId="77777777" w:rsidR="00C5042C" w:rsidRDefault="00C5042C" w:rsidP="00C5042C">
      <w:pPr>
        <w:pStyle w:val="Commandline"/>
      </w:pPr>
      <w:r>
        <w:t>“USERNAME”: “a@a.a” (Địa chỉ email của người đăng nhập),</w:t>
      </w:r>
    </w:p>
    <w:p w14:paraId="2323DAD8" w14:textId="77777777" w:rsidR="00C5042C" w:rsidRDefault="00C5042C" w:rsidP="00C5042C">
      <w:pPr>
        <w:pStyle w:val="Commandline"/>
      </w:pPr>
      <w:r>
        <w:t>“FULLNAME”: “Lê Mạnh Hùng” (Họ tên đầy đủ của người đăng nhập),</w:t>
      </w:r>
    </w:p>
    <w:p w14:paraId="318F4A64" w14:textId="77777777" w:rsidR="00C5042C" w:rsidRDefault="00C5042C" w:rsidP="00C5042C">
      <w:pPr>
        <w:pStyle w:val="Commandline"/>
      </w:pPr>
      <w:r>
        <w:t>“BIRTHDAY”: “2000-21-07” (Ngày sinh của người đăng nhập),</w:t>
      </w:r>
    </w:p>
    <w:p w14:paraId="6125A176" w14:textId="77777777" w:rsidR="00C5042C" w:rsidRDefault="00C5042C" w:rsidP="00C5042C">
      <w:pPr>
        <w:pStyle w:val="Commandline"/>
      </w:pPr>
      <w:r>
        <w:t>“GENDER”: “1” (Giới tính của người đăng nhập),</w:t>
      </w:r>
    </w:p>
    <w:p w14:paraId="7BB0227A" w14:textId="77777777" w:rsidR="00C5042C" w:rsidRDefault="00C5042C" w:rsidP="00C5042C">
      <w:pPr>
        <w:pStyle w:val="Commandline"/>
      </w:pPr>
      <w:r>
        <w:t>“SCHOOL”: “” (Trường người đăng nhập đang học),</w:t>
      </w:r>
    </w:p>
    <w:p w14:paraId="2F2790C4" w14:textId="77777777" w:rsidR="00C5042C" w:rsidRDefault="00C5042C" w:rsidP="00C5042C">
      <w:pPr>
        <w:pStyle w:val="Commandline"/>
      </w:pPr>
      <w:r>
        <w:t>“CLASS”: “” (Lớp người đăng nhập đang học),</w:t>
      </w:r>
    </w:p>
    <w:p w14:paraId="1BE97F27" w14:textId="77777777" w:rsidR="00C5042C" w:rsidRDefault="00C5042C" w:rsidP="00C5042C">
      <w:pPr>
        <w:pStyle w:val="Commandline"/>
      </w:pPr>
      <w:r>
        <w:t>“IS_COUNSELOR”: 0 (Đánh dấu có phải tư vấn viên không),</w:t>
      </w:r>
    </w:p>
    <w:p w14:paraId="67BFCDBD" w14:textId="09DFCD07" w:rsidR="00C5042C" w:rsidRDefault="00C5042C" w:rsidP="00C5042C">
      <w:pPr>
        <w:pStyle w:val="Commandline"/>
        <w:spacing w:after="240"/>
      </w:pPr>
      <w:r>
        <w:t>“STATE”: 1</w:t>
      </w:r>
      <w:r w:rsidR="00D34FE3">
        <w:t xml:space="preserve"> (Trạng thái đăng nhập của người đăng nhập)</w:t>
      </w:r>
      <w:r>
        <w:t>}</w:t>
      </w:r>
    </w:p>
    <w:p w14:paraId="4444ABF1" w14:textId="77777777" w:rsidR="00C5042C" w:rsidRDefault="00C5042C" w:rsidP="00095E80">
      <w:pPr>
        <w:pStyle w:val="ListParagraph"/>
        <w:numPr>
          <w:ilvl w:val="0"/>
          <w:numId w:val="29"/>
        </w:numPr>
        <w:spacing w:before="60" w:after="0" w:line="288" w:lineRule="auto"/>
        <w:ind w:left="900" w:hanging="333"/>
      </w:pPr>
      <w:r>
        <w:t>Đồng thời cập nhật trạng thái đăng nhập là đang online:</w:t>
      </w:r>
    </w:p>
    <w:p w14:paraId="1985260D" w14:textId="77777777" w:rsidR="00C5042C" w:rsidRDefault="00C5042C" w:rsidP="00C5042C">
      <w:pPr>
        <w:pStyle w:val="Commandline"/>
        <w:spacing w:after="240"/>
      </w:pPr>
      <w:r w:rsidRPr="008F4611">
        <w:t xml:space="preserve">UPDATE [User] SET State = 1 WHERE UserId = </w:t>
      </w:r>
      <w:r>
        <w:t>6</w:t>
      </w:r>
    </w:p>
    <w:p w14:paraId="241190F9" w14:textId="77777777" w:rsidR="00C5042C" w:rsidRDefault="00C5042C" w:rsidP="00095E80">
      <w:pPr>
        <w:pStyle w:val="ListParagraph"/>
        <w:numPr>
          <w:ilvl w:val="0"/>
          <w:numId w:val="29"/>
        </w:numPr>
        <w:spacing w:before="60" w:after="0" w:line="288" w:lineRule="auto"/>
        <w:ind w:left="900" w:hanging="333"/>
      </w:pPr>
      <w:r>
        <w:t>Nếu không tìm thấy bản ghi nào thì gửi message lỗi đăng nhập về client:</w:t>
      </w:r>
    </w:p>
    <w:p w14:paraId="50F3688A" w14:textId="77777777" w:rsidR="00C5042C" w:rsidRDefault="00C5042C" w:rsidP="00C5042C">
      <w:pPr>
        <w:pStyle w:val="Commandline"/>
      </w:pPr>
      <w:r>
        <w:lastRenderedPageBreak/>
        <w:t>{“COMMAND”: "LOGIN",</w:t>
      </w:r>
    </w:p>
    <w:p w14:paraId="24FE45EF" w14:textId="77777777" w:rsidR="00C5042C" w:rsidRDefault="00C5042C" w:rsidP="00C5042C">
      <w:pPr>
        <w:pStyle w:val="Commandline"/>
      </w:pPr>
      <w:r>
        <w:t>“RESULT”: "fail",</w:t>
      </w:r>
    </w:p>
    <w:p w14:paraId="49CDA675" w14:textId="77777777" w:rsidR="00C5042C" w:rsidRDefault="00C5042C" w:rsidP="00C5042C">
      <w:pPr>
        <w:pStyle w:val="Commandline"/>
        <w:spacing w:after="240"/>
      </w:pPr>
      <w:r>
        <w:t>“REASON”: "Lý_do_đăng_nhập_thất_bại"}</w:t>
      </w:r>
    </w:p>
    <w:p w14:paraId="7177BF07" w14:textId="77777777" w:rsidR="00C5042C" w:rsidRDefault="00C5042C" w:rsidP="00095E80">
      <w:pPr>
        <w:pStyle w:val="ListParagraph"/>
        <w:numPr>
          <w:ilvl w:val="0"/>
          <w:numId w:val="32"/>
        </w:numPr>
        <w:spacing w:after="0"/>
        <w:ind w:left="1260"/>
      </w:pPr>
      <w:r w:rsidRPr="00152B77">
        <w:rPr>
          <w:rStyle w:val="CommandlineChar"/>
        </w:rPr>
        <w:t>REASON</w:t>
      </w:r>
      <w:r>
        <w:t xml:space="preserve"> có thể là:</w:t>
      </w:r>
    </w:p>
    <w:p w14:paraId="19E8584C" w14:textId="77777777" w:rsidR="00C5042C" w:rsidRDefault="00C5042C" w:rsidP="00095E80">
      <w:pPr>
        <w:pStyle w:val="ListParagraph"/>
        <w:numPr>
          <w:ilvl w:val="1"/>
          <w:numId w:val="32"/>
        </w:numPr>
        <w:spacing w:after="0" w:line="288" w:lineRule="auto"/>
        <w:ind w:left="1620"/>
      </w:pPr>
      <w:r w:rsidRPr="00152B77">
        <w:rPr>
          <w:rStyle w:val="CommandlineChar"/>
        </w:rPr>
        <w:t xml:space="preserve">WRONG_EMAIL_PASSWORD </w:t>
      </w:r>
      <w:r>
        <w:t>nếu sai email hoặc mật khẩu.</w:t>
      </w:r>
    </w:p>
    <w:p w14:paraId="01900CB1" w14:textId="77777777" w:rsidR="00C5042C" w:rsidRDefault="00C5042C" w:rsidP="00095E80">
      <w:pPr>
        <w:pStyle w:val="ListParagraph"/>
        <w:numPr>
          <w:ilvl w:val="1"/>
          <w:numId w:val="32"/>
        </w:numPr>
        <w:spacing w:after="0" w:line="288" w:lineRule="auto"/>
        <w:ind w:left="1620"/>
      </w:pPr>
      <w:r w:rsidRPr="00152B77">
        <w:rPr>
          <w:rStyle w:val="CommandlineChar"/>
        </w:rPr>
        <w:t>UNKNOWN_ERROR</w:t>
      </w:r>
      <w:r>
        <w:t xml:space="preserve"> nếu gặp lỗi không xác định.</w:t>
      </w:r>
      <w:r w:rsidRPr="004A2EBA">
        <w:t xml:space="preserve"> </w:t>
      </w:r>
    </w:p>
    <w:p w14:paraId="0E4394CE" w14:textId="77777777" w:rsidR="00C5042C" w:rsidRDefault="00C5042C" w:rsidP="00095E80">
      <w:pPr>
        <w:pStyle w:val="ListParagraph"/>
        <w:numPr>
          <w:ilvl w:val="1"/>
          <w:numId w:val="32"/>
        </w:numPr>
        <w:spacing w:after="0" w:line="288" w:lineRule="auto"/>
        <w:ind w:left="1620"/>
      </w:pPr>
      <w:r>
        <w:rPr>
          <w:rStyle w:val="CommandlineChar"/>
        </w:rPr>
        <w:t>CONFLICT</w:t>
      </w:r>
      <w:r w:rsidRPr="0024066C">
        <w:rPr>
          <w:rStyle w:val="CommandlineChar"/>
        </w:rPr>
        <w:t>_ERROR</w:t>
      </w:r>
      <w:r>
        <w:t xml:space="preserve"> nếu có ai đó đang dùng tài khoản này.</w:t>
      </w:r>
    </w:p>
    <w:p w14:paraId="51B066A5" w14:textId="77777777" w:rsidR="00C5042C" w:rsidRDefault="00C5042C" w:rsidP="00095E80">
      <w:pPr>
        <w:pStyle w:val="ListParagraph"/>
        <w:numPr>
          <w:ilvl w:val="0"/>
          <w:numId w:val="29"/>
        </w:numPr>
        <w:spacing w:before="60" w:after="0" w:line="288" w:lineRule="auto"/>
        <w:ind w:left="900" w:hanging="333"/>
      </w:pPr>
      <w:r>
        <w:t>Đồng thời truy vấn danh sách thành viên trong những tour có sự tham gia của mình (User Id là 3):</w:t>
      </w:r>
    </w:p>
    <w:p w14:paraId="775EBC0A" w14:textId="77777777" w:rsidR="00C5042C" w:rsidRDefault="00C5042C" w:rsidP="00C5042C">
      <w:pPr>
        <w:pStyle w:val="Commandline"/>
      </w:pPr>
      <w:r>
        <w:t>SELECT DISTINCT UserId FROM Tour2Member</w:t>
      </w:r>
    </w:p>
    <w:p w14:paraId="0860C9F7" w14:textId="77777777" w:rsidR="00C5042C" w:rsidRDefault="00C5042C" w:rsidP="00C5042C">
      <w:pPr>
        <w:pStyle w:val="Commandline"/>
        <w:spacing w:after="240"/>
      </w:pPr>
      <w:r>
        <w:t>WHERE TourId IN (SELECT TourId FROM Tour2Member WHERE UserId = 3)</w:t>
      </w:r>
    </w:p>
    <w:p w14:paraId="0430C5CD" w14:textId="77777777" w:rsidR="00C5042C" w:rsidRDefault="00C5042C" w:rsidP="00095E80">
      <w:pPr>
        <w:pStyle w:val="ListParagraph"/>
        <w:numPr>
          <w:ilvl w:val="0"/>
          <w:numId w:val="29"/>
        </w:numPr>
        <w:spacing w:before="60" w:after="0" w:line="288" w:lineRule="auto"/>
        <w:ind w:left="900" w:hanging="333"/>
      </w:pPr>
      <w:r>
        <w:t xml:space="preserve">Kiểm tra trong danh sách socket kết nối tới server, nếu socket nào có UserId nằm trong danh sách UserId vừa truy vấn thì gửi message thông báo mình vừa online cho socket này: </w:t>
      </w:r>
    </w:p>
    <w:p w14:paraId="5E20FE5F" w14:textId="77777777" w:rsidR="00C5042C" w:rsidRDefault="00C5042C" w:rsidP="00C5042C">
      <w:pPr>
        <w:pStyle w:val="Commandline"/>
      </w:pPr>
      <w:r>
        <w:t>{“COMMAND”: "MEMBER_ONLINE",</w:t>
      </w:r>
    </w:p>
    <w:p w14:paraId="32CB657E" w14:textId="77777777" w:rsidR="00C5042C" w:rsidRDefault="00C5042C" w:rsidP="00C5042C">
      <w:pPr>
        <w:pStyle w:val="Commandline"/>
        <w:spacing w:after="240"/>
      </w:pPr>
      <w:r>
        <w:t>“USER_ID”: 3}</w:t>
      </w:r>
    </w:p>
    <w:p w14:paraId="40016A97" w14:textId="77777777" w:rsidR="00C5042C" w:rsidRPr="00152B77" w:rsidRDefault="00C5042C" w:rsidP="00095E80">
      <w:pPr>
        <w:pStyle w:val="ListParagraph"/>
        <w:numPr>
          <w:ilvl w:val="0"/>
          <w:numId w:val="29"/>
        </w:numPr>
        <w:spacing w:before="60" w:after="0" w:line="288" w:lineRule="auto"/>
        <w:ind w:left="900" w:hanging="333"/>
      </w:pPr>
      <w:r>
        <w:t>Client nhận được message sẽ refresh danh sách thành viên</w:t>
      </w:r>
    </w:p>
    <w:p w14:paraId="1162F834" w14:textId="19FB5CC5" w:rsidR="00C5042C" w:rsidRPr="005E439E" w:rsidRDefault="00C5042C" w:rsidP="00095E80">
      <w:pPr>
        <w:pStyle w:val="Heading3"/>
        <w:numPr>
          <w:ilvl w:val="2"/>
          <w:numId w:val="20"/>
        </w:numPr>
        <w:spacing w:after="240"/>
        <w:ind w:left="900" w:hanging="900"/>
      </w:pPr>
      <w:bookmarkStart w:id="211" w:name="_Toc9538824"/>
      <w:r>
        <w:t>Lấy danh sách tin tức</w:t>
      </w:r>
      <w:bookmarkEnd w:id="211"/>
    </w:p>
    <w:p w14:paraId="1CD89219" w14:textId="77777777" w:rsidR="00C5042C" w:rsidRDefault="00C5042C" w:rsidP="00095E80">
      <w:pPr>
        <w:pStyle w:val="ListParagraph"/>
        <w:numPr>
          <w:ilvl w:val="0"/>
          <w:numId w:val="29"/>
        </w:numPr>
        <w:spacing w:before="60" w:after="0" w:line="288" w:lineRule="auto"/>
        <w:ind w:left="900" w:hanging="333"/>
      </w:pPr>
      <w:r>
        <w:t>Client gửi yêu cầu danh sách tin tức lên server:</w:t>
      </w:r>
    </w:p>
    <w:p w14:paraId="3B698D31" w14:textId="77777777" w:rsidR="00C5042C" w:rsidRPr="00724BD8" w:rsidRDefault="00C5042C" w:rsidP="00C5042C">
      <w:pPr>
        <w:pStyle w:val="Commandline"/>
        <w:spacing w:after="240"/>
      </w:pPr>
      <w:r w:rsidRPr="00CD6654">
        <w:t>{"COMMAND":"GET_NEWS_LIST"}</w:t>
      </w:r>
    </w:p>
    <w:p w14:paraId="5B5A6EE9" w14:textId="77777777" w:rsidR="00C5042C" w:rsidRDefault="00C5042C" w:rsidP="00095E80">
      <w:pPr>
        <w:pStyle w:val="ListParagraph"/>
        <w:numPr>
          <w:ilvl w:val="0"/>
          <w:numId w:val="29"/>
        </w:numPr>
        <w:spacing w:before="60" w:after="0" w:line="288" w:lineRule="auto"/>
        <w:ind w:left="900" w:hanging="333"/>
        <w:rPr>
          <w:szCs w:val="26"/>
        </w:rPr>
      </w:pPr>
      <w:r>
        <w:rPr>
          <w:szCs w:val="26"/>
        </w:rPr>
        <w:t>Server truy vấn danh sách tin tức còn hoạt động trong csdl:</w:t>
      </w:r>
    </w:p>
    <w:p w14:paraId="375DBFE1" w14:textId="77777777" w:rsidR="00C5042C" w:rsidRPr="00EC12E1" w:rsidRDefault="00C5042C" w:rsidP="00C5042C">
      <w:pPr>
        <w:pStyle w:val="Commandline"/>
        <w:spacing w:after="240"/>
      </w:pPr>
      <w:r w:rsidRPr="002C7EAA">
        <w:t>SELECT * FROM News WHERE IsShowing = 'True'</w:t>
      </w:r>
    </w:p>
    <w:p w14:paraId="2296EF69" w14:textId="77777777" w:rsidR="00C5042C" w:rsidRDefault="00C5042C" w:rsidP="00095E80">
      <w:pPr>
        <w:pStyle w:val="ListParagraph"/>
        <w:numPr>
          <w:ilvl w:val="0"/>
          <w:numId w:val="29"/>
        </w:numPr>
        <w:spacing w:before="60" w:after="0" w:line="288" w:lineRule="auto"/>
        <w:ind w:left="900" w:hanging="333"/>
      </w:pPr>
      <w:r>
        <w:t>Sau đó Server gửi danh sách tin tức về client:</w:t>
      </w:r>
    </w:p>
    <w:p w14:paraId="136B4C5D" w14:textId="77777777" w:rsidR="00C5042C" w:rsidRDefault="00C5042C" w:rsidP="00C5042C">
      <w:pPr>
        <w:pStyle w:val="Commandline"/>
        <w:spacing w:after="240"/>
      </w:pPr>
      <w:r w:rsidRPr="00AB2CB3">
        <w:t>{</w:t>
      </w:r>
      <w:r>
        <w:t>“</w:t>
      </w:r>
      <w:r w:rsidRPr="00AB2CB3">
        <w:t>COMMAND</w:t>
      </w:r>
      <w:r>
        <w:t>”</w:t>
      </w:r>
      <w:r w:rsidRPr="00AB2CB3">
        <w:t xml:space="preserve">: "GET_NEWS_LIST", </w:t>
      </w:r>
      <w:r>
        <w:t>“</w:t>
      </w:r>
      <w:r w:rsidRPr="00AB2CB3">
        <w:t>NEWS</w:t>
      </w:r>
      <w:r>
        <w:t>”</w:t>
      </w:r>
      <w:r w:rsidRPr="00AB2CB3">
        <w:t>: []}</w:t>
      </w:r>
    </w:p>
    <w:p w14:paraId="165D4EA0" w14:textId="77777777" w:rsidR="00C5042C" w:rsidRDefault="00C5042C" w:rsidP="00095E80">
      <w:pPr>
        <w:pStyle w:val="ListParagraph"/>
        <w:numPr>
          <w:ilvl w:val="0"/>
          <w:numId w:val="32"/>
        </w:numPr>
        <w:spacing w:after="0"/>
        <w:ind w:left="1260"/>
      </w:pPr>
      <w:r>
        <w:t xml:space="preserve">Các phần tử của mảng </w:t>
      </w:r>
      <w:r w:rsidRPr="00152B77">
        <w:rPr>
          <w:rStyle w:val="CommandlineChar"/>
        </w:rPr>
        <w:t>NEWS</w:t>
      </w:r>
      <w:r>
        <w:t>:</w:t>
      </w:r>
    </w:p>
    <w:p w14:paraId="149E0481" w14:textId="77777777" w:rsidR="00C5042C" w:rsidRDefault="00C5042C" w:rsidP="00C5042C">
      <w:pPr>
        <w:pStyle w:val="Commandline"/>
      </w:pPr>
      <w:r>
        <w:t>{“NEWS_ID”: 3,</w:t>
      </w:r>
    </w:p>
    <w:p w14:paraId="0D1F7B12" w14:textId="77777777" w:rsidR="00C5042C" w:rsidRDefault="00C5042C" w:rsidP="00C5042C">
      <w:pPr>
        <w:pStyle w:val="Commandline"/>
      </w:pPr>
      <w:r>
        <w:t>“IMAGE_URL”: “https://ảnh_minh_hoạ_tin_tức.png”,</w:t>
      </w:r>
    </w:p>
    <w:p w14:paraId="0BC1097B" w14:textId="3C216C24" w:rsidR="00C5042C" w:rsidRDefault="00C5042C" w:rsidP="00C5042C">
      <w:pPr>
        <w:pStyle w:val="Commandline"/>
      </w:pPr>
      <w:r>
        <w:t xml:space="preserve">“TITLE”: “Bách </w:t>
      </w:r>
      <w:r w:rsidR="00991E21">
        <w:t>k</w:t>
      </w:r>
      <w:r>
        <w:t>hoa Open Day 2019” (Tiêu đề tin tức),</w:t>
      </w:r>
    </w:p>
    <w:p w14:paraId="0795600B" w14:textId="77777777" w:rsidR="00C5042C" w:rsidRDefault="00C5042C" w:rsidP="00C5042C">
      <w:pPr>
        <w:pStyle w:val="Commandline"/>
      </w:pPr>
      <w:r>
        <w:t>“URL”: “https://liên_kết_tới_trang_tin_tức”,</w:t>
      </w:r>
    </w:p>
    <w:p w14:paraId="08924DDB" w14:textId="77777777" w:rsidR="00C5042C" w:rsidRDefault="00C5042C" w:rsidP="00C5042C">
      <w:pPr>
        <w:pStyle w:val="Commandline"/>
      </w:pPr>
      <w:r>
        <w:t>“SUMMARY”: “Tóm tắt nội dung tin tức”}</w:t>
      </w:r>
    </w:p>
    <w:p w14:paraId="6FC18573" w14:textId="5B22AE08" w:rsidR="00C5042C" w:rsidRPr="005E439E" w:rsidRDefault="00C5042C" w:rsidP="00095E80">
      <w:pPr>
        <w:pStyle w:val="Heading3"/>
        <w:numPr>
          <w:ilvl w:val="2"/>
          <w:numId w:val="20"/>
        </w:numPr>
        <w:spacing w:after="240"/>
        <w:ind w:left="900" w:hanging="900"/>
      </w:pPr>
      <w:r>
        <w:br w:type="page"/>
      </w:r>
      <w:bookmarkStart w:id="212" w:name="_Toc9538825"/>
      <w:r>
        <w:lastRenderedPageBreak/>
        <w:t>Lấy danh sách tour</w:t>
      </w:r>
      <w:bookmarkEnd w:id="212"/>
    </w:p>
    <w:p w14:paraId="6E298423" w14:textId="77777777" w:rsidR="00C5042C" w:rsidRDefault="00C5042C" w:rsidP="00095E80">
      <w:pPr>
        <w:pStyle w:val="ListParagraph"/>
        <w:numPr>
          <w:ilvl w:val="0"/>
          <w:numId w:val="29"/>
        </w:numPr>
        <w:spacing w:before="60" w:after="0" w:line="288" w:lineRule="auto"/>
        <w:ind w:left="900" w:hanging="333"/>
      </w:pPr>
      <w:r>
        <w:t>Client gửi yêu cầu danh sách tin tức lên server:</w:t>
      </w:r>
    </w:p>
    <w:p w14:paraId="49BF1A31" w14:textId="77777777" w:rsidR="00C5042C" w:rsidRDefault="00C5042C" w:rsidP="00C5042C">
      <w:pPr>
        <w:pStyle w:val="Commandline"/>
      </w:pPr>
      <w:r w:rsidRPr="00CD6654">
        <w:t>{"COMMAND":"GET_</w:t>
      </w:r>
      <w:r>
        <w:t>TOUR</w:t>
      </w:r>
      <w:r w:rsidRPr="00CD6654">
        <w:t>_LIST"</w:t>
      </w:r>
      <w:r>
        <w:t>,</w:t>
      </w:r>
    </w:p>
    <w:p w14:paraId="435C9DCC" w14:textId="77777777" w:rsidR="00C5042C" w:rsidRPr="00724BD8" w:rsidRDefault="00C5042C" w:rsidP="00C5042C">
      <w:pPr>
        <w:pStyle w:val="Commandline"/>
        <w:spacing w:after="240"/>
      </w:pPr>
      <w:r>
        <w:t>“USERID”:1 (UserId của người muốn lấy danh sách tour)</w:t>
      </w:r>
      <w:r w:rsidRPr="00CD6654">
        <w:t>}</w:t>
      </w:r>
    </w:p>
    <w:p w14:paraId="531E6656" w14:textId="77777777" w:rsidR="00C5042C" w:rsidRDefault="00C5042C" w:rsidP="00095E80">
      <w:pPr>
        <w:pStyle w:val="ListParagraph"/>
        <w:numPr>
          <w:ilvl w:val="0"/>
          <w:numId w:val="29"/>
        </w:numPr>
        <w:spacing w:before="60" w:after="0" w:line="288" w:lineRule="auto"/>
        <w:ind w:left="900" w:hanging="333"/>
        <w:rPr>
          <w:szCs w:val="26"/>
        </w:rPr>
      </w:pPr>
      <w:r>
        <w:rPr>
          <w:szCs w:val="26"/>
        </w:rPr>
        <w:t>Server truy vấn danh sách tour trong csdl:</w:t>
      </w:r>
    </w:p>
    <w:p w14:paraId="5048D92B" w14:textId="77777777" w:rsidR="00C5042C" w:rsidRPr="0029281E" w:rsidRDefault="00C5042C" w:rsidP="00C5042C">
      <w:pPr>
        <w:pStyle w:val="Commandline"/>
        <w:spacing w:after="240"/>
      </w:pPr>
      <w:r w:rsidRPr="002C7EAA">
        <w:t>SELECT * FROM News WHERE IsShowing = 'True'</w:t>
      </w:r>
    </w:p>
    <w:p w14:paraId="15C01DFE" w14:textId="77777777" w:rsidR="00C5042C" w:rsidRPr="0053250D" w:rsidRDefault="00C5042C" w:rsidP="00095E80">
      <w:pPr>
        <w:pStyle w:val="ListParagraph"/>
        <w:numPr>
          <w:ilvl w:val="0"/>
          <w:numId w:val="29"/>
        </w:numPr>
        <w:spacing w:before="60" w:after="0" w:line="288" w:lineRule="auto"/>
        <w:ind w:left="900" w:hanging="333"/>
        <w:rPr>
          <w:lang w:val="fr-FR"/>
        </w:rPr>
      </w:pPr>
      <w:r w:rsidRPr="0053250D">
        <w:rPr>
          <w:lang w:val="fr-FR"/>
        </w:rPr>
        <w:t>Sau đó Server gửi danh sách tour về client:</w:t>
      </w:r>
    </w:p>
    <w:p w14:paraId="064B44D0" w14:textId="77777777" w:rsidR="00C5042C" w:rsidRDefault="00C5042C" w:rsidP="00C5042C">
      <w:pPr>
        <w:pStyle w:val="Commandline"/>
        <w:spacing w:after="240"/>
      </w:pPr>
      <w:r w:rsidRPr="00AB2CB3">
        <w:t>{</w:t>
      </w:r>
      <w:r>
        <w:t>“</w:t>
      </w:r>
      <w:r w:rsidRPr="00AB2CB3">
        <w:t>COMMAND</w:t>
      </w:r>
      <w:r>
        <w:t>”</w:t>
      </w:r>
      <w:r w:rsidRPr="00AB2CB3">
        <w:t>: "GET_</w:t>
      </w:r>
      <w:r>
        <w:t>TOUR</w:t>
      </w:r>
      <w:r w:rsidRPr="00AB2CB3">
        <w:t xml:space="preserve">_LIST", </w:t>
      </w:r>
      <w:r>
        <w:t>“TOURS”</w:t>
      </w:r>
      <w:r w:rsidRPr="00AB2CB3">
        <w:t>: []}</w:t>
      </w:r>
    </w:p>
    <w:p w14:paraId="109B8122" w14:textId="77777777" w:rsidR="00C5042C" w:rsidRDefault="00C5042C" w:rsidP="00095E80">
      <w:pPr>
        <w:pStyle w:val="ListParagraph"/>
        <w:numPr>
          <w:ilvl w:val="0"/>
          <w:numId w:val="32"/>
        </w:numPr>
        <w:spacing w:after="0"/>
        <w:ind w:left="1260"/>
      </w:pPr>
      <w:r>
        <w:t xml:space="preserve">Các phần tử của mảng </w:t>
      </w:r>
      <w:r>
        <w:rPr>
          <w:rStyle w:val="CommandlineChar"/>
        </w:rPr>
        <w:t>TOURS</w:t>
      </w:r>
      <w:r>
        <w:t>:</w:t>
      </w:r>
    </w:p>
    <w:p w14:paraId="38B5B737" w14:textId="77777777" w:rsidR="00C5042C" w:rsidRPr="0053250D" w:rsidRDefault="00C5042C" w:rsidP="00C5042C">
      <w:pPr>
        <w:pStyle w:val="Commandline"/>
        <w:rPr>
          <w:lang w:val="fr-FR"/>
        </w:rPr>
      </w:pPr>
      <w:r w:rsidRPr="0053250D">
        <w:rPr>
          <w:lang w:val="fr-FR"/>
        </w:rPr>
        <w:t>{“TOUR_ID”: 3,</w:t>
      </w:r>
    </w:p>
    <w:p w14:paraId="2E4285DC" w14:textId="77777777" w:rsidR="00C5042C" w:rsidRPr="0053250D" w:rsidRDefault="00C5042C" w:rsidP="00C5042C">
      <w:pPr>
        <w:pStyle w:val="Commandline"/>
        <w:rPr>
          <w:lang w:val="fr-FR"/>
        </w:rPr>
      </w:pPr>
      <w:r w:rsidRPr="0053250D">
        <w:rPr>
          <w:lang w:val="fr-FR"/>
        </w:rPr>
        <w:t>“NAME”: “Tên của tour”,</w:t>
      </w:r>
    </w:p>
    <w:p w14:paraId="49160A56" w14:textId="77777777" w:rsidR="00C5042C" w:rsidRPr="0053250D" w:rsidRDefault="00C5042C" w:rsidP="00C5042C">
      <w:pPr>
        <w:pStyle w:val="Commandline"/>
        <w:rPr>
          <w:lang w:val="fr-FR"/>
        </w:rPr>
      </w:pPr>
      <w:r w:rsidRPr="0053250D">
        <w:rPr>
          <w:lang w:val="fr-FR"/>
        </w:rPr>
        <w:t>“IMAGE_URL”: “https://ảnh_minh_hoạ_tour.png”,</w:t>
      </w:r>
    </w:p>
    <w:p w14:paraId="0E69575E" w14:textId="6B5E6E8A" w:rsidR="00CC4941" w:rsidRPr="0053250D" w:rsidRDefault="00C5042C" w:rsidP="00CC4941">
      <w:pPr>
        <w:pStyle w:val="Commandline"/>
        <w:rPr>
          <w:lang w:val="fr-FR"/>
        </w:rPr>
      </w:pPr>
      <w:r w:rsidRPr="0053250D">
        <w:rPr>
          <w:lang w:val="fr-FR"/>
        </w:rPr>
        <w:t>“STATE”: 1 (Trạng thái hoạt động của tour),</w:t>
      </w:r>
      <w:r w:rsidR="00CC4941" w:rsidRPr="0053250D">
        <w:rPr>
          <w:lang w:val="fr-FR"/>
        </w:rPr>
        <w:t xml:space="preserve"> </w:t>
      </w:r>
    </w:p>
    <w:p w14:paraId="6D974EAB" w14:textId="4EA10093" w:rsidR="00C5042C" w:rsidRPr="0053250D" w:rsidRDefault="00CC4941" w:rsidP="00C5042C">
      <w:pPr>
        <w:pStyle w:val="Commandline"/>
        <w:rPr>
          <w:lang w:val="fr-FR"/>
        </w:rPr>
      </w:pPr>
      <w:r w:rsidRPr="0053250D">
        <w:rPr>
          <w:lang w:val="fr-FR"/>
        </w:rPr>
        <w:t>“MAP_IMAGE_URL”: “https://</w:t>
      </w:r>
      <w:r w:rsidR="00DA1B62" w:rsidRPr="0053250D">
        <w:rPr>
          <w:lang w:val="fr-FR"/>
        </w:rPr>
        <w:t>hình_</w:t>
      </w:r>
      <w:r w:rsidRPr="0053250D">
        <w:rPr>
          <w:lang w:val="fr-FR"/>
        </w:rPr>
        <w:t>ảnh_bản_đ</w:t>
      </w:r>
      <w:r w:rsidR="001A0447" w:rsidRPr="0053250D">
        <w:rPr>
          <w:lang w:val="fr-FR"/>
        </w:rPr>
        <w:t>ồ</w:t>
      </w:r>
      <w:r w:rsidRPr="0053250D">
        <w:rPr>
          <w:lang w:val="fr-FR"/>
        </w:rPr>
        <w:t>_tour.png”,</w:t>
      </w:r>
    </w:p>
    <w:p w14:paraId="60B1F69F" w14:textId="77777777" w:rsidR="00C5042C" w:rsidRPr="0053250D" w:rsidRDefault="00C5042C" w:rsidP="00C5042C">
      <w:pPr>
        <w:pStyle w:val="Commandline"/>
        <w:rPr>
          <w:lang w:val="fr-FR"/>
        </w:rPr>
      </w:pPr>
      <w:r w:rsidRPr="0053250D">
        <w:rPr>
          <w:lang w:val="fr-FR"/>
        </w:rPr>
        <w:t>“FUNCTION”: 1 (Vai trò của mình trong tour),</w:t>
      </w:r>
    </w:p>
    <w:p w14:paraId="264F1F62" w14:textId="77777777" w:rsidR="00C5042C" w:rsidRDefault="00C5042C" w:rsidP="00C5042C">
      <w:pPr>
        <w:pStyle w:val="Commandline"/>
      </w:pPr>
      <w:r>
        <w:t>“MEMBERS”: [], (Danh sách các thành viên trong tour)</w:t>
      </w:r>
    </w:p>
    <w:p w14:paraId="4473C27A" w14:textId="77777777" w:rsidR="00C5042C" w:rsidRDefault="00C5042C" w:rsidP="00C5042C">
      <w:pPr>
        <w:pStyle w:val="Commandline"/>
        <w:spacing w:after="240"/>
      </w:pPr>
      <w:r>
        <w:t>“TIMESHEETS”: [] (Danh sách các chặng của tour)}</w:t>
      </w:r>
    </w:p>
    <w:p w14:paraId="27F88DED" w14:textId="77777777" w:rsidR="00C5042C" w:rsidRDefault="00C5042C" w:rsidP="00095E80">
      <w:pPr>
        <w:pStyle w:val="ListParagraph"/>
        <w:numPr>
          <w:ilvl w:val="1"/>
          <w:numId w:val="32"/>
        </w:numPr>
        <w:spacing w:before="60" w:after="0" w:line="288" w:lineRule="auto"/>
        <w:ind w:left="1620"/>
      </w:pPr>
      <w:r>
        <w:t xml:space="preserve">Các phần tử của mảng </w:t>
      </w:r>
      <w:r w:rsidRPr="00152B77">
        <w:rPr>
          <w:rStyle w:val="CommandlineChar"/>
        </w:rPr>
        <w:t>MEMBERS</w:t>
      </w:r>
      <w:r>
        <w:t>:</w:t>
      </w:r>
    </w:p>
    <w:p w14:paraId="05697B24" w14:textId="77777777" w:rsidR="00C5042C" w:rsidRDefault="00C5042C" w:rsidP="00C5042C">
      <w:pPr>
        <w:pStyle w:val="Commandline"/>
      </w:pPr>
      <w:r>
        <w:t>{“USERID”: 6 (UserId của thành viên),</w:t>
      </w:r>
    </w:p>
    <w:p w14:paraId="3AA5D6D7" w14:textId="77777777" w:rsidR="00C5042C" w:rsidRDefault="00C5042C" w:rsidP="00C5042C">
      <w:pPr>
        <w:pStyle w:val="Commandline"/>
      </w:pPr>
      <w:r>
        <w:t>“FUNCTION”: 0 (Vai trò của thành viên trong tour),</w:t>
      </w:r>
    </w:p>
    <w:p w14:paraId="072FC9E1" w14:textId="77777777" w:rsidR="00C5042C" w:rsidRDefault="00C5042C" w:rsidP="00C5042C">
      <w:pPr>
        <w:pStyle w:val="Commandline"/>
      </w:pPr>
      <w:r>
        <w:t xml:space="preserve">“LATITUDE”: </w:t>
      </w:r>
      <w:r w:rsidRPr="007D390A">
        <w:t>21.004645</w:t>
      </w:r>
      <w:r>
        <w:t xml:space="preserve"> (Vĩ độ của thành viên trên Google Map),</w:t>
      </w:r>
    </w:p>
    <w:p w14:paraId="4F607310" w14:textId="77777777" w:rsidR="00C5042C" w:rsidRDefault="00C5042C" w:rsidP="00C5042C">
      <w:pPr>
        <w:pStyle w:val="Commandline"/>
      </w:pPr>
      <w:r>
        <w:t xml:space="preserve">“LONGITUDE”: </w:t>
      </w:r>
      <w:r w:rsidRPr="007D390A">
        <w:t>105.845266</w:t>
      </w:r>
      <w:r>
        <w:t xml:space="preserve"> (Kinh độ của thành viên trên Google Map),</w:t>
      </w:r>
    </w:p>
    <w:p w14:paraId="422AFABD" w14:textId="77777777" w:rsidR="00C5042C" w:rsidRDefault="00C5042C" w:rsidP="00C5042C">
      <w:pPr>
        <w:pStyle w:val="Commandline"/>
      </w:pPr>
      <w:r>
        <w:t>“NOTE”: “Ghi chú về thành viên”,</w:t>
      </w:r>
    </w:p>
    <w:p w14:paraId="05E1FAE8" w14:textId="77777777" w:rsidR="00C5042C" w:rsidRDefault="00C5042C" w:rsidP="00C5042C">
      <w:pPr>
        <w:pStyle w:val="Commandline"/>
      </w:pPr>
      <w:r>
        <w:t>“USERNAME”: “a@a.a” (Địa chỉ email của thành viên),</w:t>
      </w:r>
    </w:p>
    <w:p w14:paraId="49634C61" w14:textId="77777777" w:rsidR="00C5042C" w:rsidRDefault="00C5042C" w:rsidP="00C5042C">
      <w:pPr>
        <w:pStyle w:val="Commandline"/>
      </w:pPr>
      <w:r>
        <w:t>“FULLNAME”: “Lê Mạnh Hùng” (Họ tên đầy đủ của thành viên),</w:t>
      </w:r>
    </w:p>
    <w:p w14:paraId="017604A0" w14:textId="77777777" w:rsidR="00C5042C" w:rsidRDefault="00C5042C" w:rsidP="00C5042C">
      <w:pPr>
        <w:pStyle w:val="Commandline"/>
      </w:pPr>
      <w:r>
        <w:t>“BIRTHDAY”: “2000-21-07” (Ngày sinh của thành viên),</w:t>
      </w:r>
    </w:p>
    <w:p w14:paraId="279C2A5F" w14:textId="77777777" w:rsidR="00C5042C" w:rsidRDefault="00C5042C" w:rsidP="00C5042C">
      <w:pPr>
        <w:pStyle w:val="Commandline"/>
      </w:pPr>
      <w:r>
        <w:t>“GENDER”: “1” (Giới tính của thành viên),</w:t>
      </w:r>
    </w:p>
    <w:p w14:paraId="2D12337D" w14:textId="77777777" w:rsidR="00C5042C" w:rsidRDefault="00C5042C" w:rsidP="00C5042C">
      <w:pPr>
        <w:pStyle w:val="Commandline"/>
      </w:pPr>
      <w:r>
        <w:t>“SCHOOL”: “” (Trường của thành viên),</w:t>
      </w:r>
    </w:p>
    <w:p w14:paraId="2E4E1180" w14:textId="77777777" w:rsidR="00C5042C" w:rsidRDefault="00C5042C" w:rsidP="00C5042C">
      <w:pPr>
        <w:pStyle w:val="Commandline"/>
      </w:pPr>
      <w:r>
        <w:t>“CLASS”: “” (Lớp của thành viên đang học),</w:t>
      </w:r>
    </w:p>
    <w:p w14:paraId="0402177C" w14:textId="77777777" w:rsidR="00C5042C" w:rsidRDefault="00C5042C" w:rsidP="00C5042C">
      <w:pPr>
        <w:pStyle w:val="Commandline"/>
      </w:pPr>
      <w:r>
        <w:t>“IS_COUNSELOR”: 0 (Đánh dấu thành viên có phải tư vấn viên không),</w:t>
      </w:r>
    </w:p>
    <w:p w14:paraId="5F4B9FD0" w14:textId="77777777" w:rsidR="00C5042C" w:rsidRDefault="00C5042C" w:rsidP="00C5042C">
      <w:pPr>
        <w:pStyle w:val="Commandline"/>
        <w:spacing w:after="240"/>
      </w:pPr>
      <w:r>
        <w:t>“STATE”: 1 (Trạng thái online của thành viên)}</w:t>
      </w:r>
    </w:p>
    <w:p w14:paraId="733ED3C0" w14:textId="77777777" w:rsidR="00C5042C" w:rsidRDefault="00C5042C" w:rsidP="00095E80">
      <w:pPr>
        <w:pStyle w:val="ListParagraph"/>
        <w:keepNext/>
        <w:keepLines/>
        <w:numPr>
          <w:ilvl w:val="1"/>
          <w:numId w:val="32"/>
        </w:numPr>
        <w:spacing w:before="60" w:after="0" w:line="288" w:lineRule="auto"/>
        <w:ind w:left="1620"/>
      </w:pPr>
      <w:r>
        <w:lastRenderedPageBreak/>
        <w:t xml:space="preserve">Các phần tử của mảng </w:t>
      </w:r>
      <w:r>
        <w:rPr>
          <w:rStyle w:val="CommandlineChar"/>
        </w:rPr>
        <w:t>TIMESHEETS</w:t>
      </w:r>
      <w:r>
        <w:t>:</w:t>
      </w:r>
    </w:p>
    <w:p w14:paraId="769A0B1D" w14:textId="516B8CC2" w:rsidR="00C5042C" w:rsidRDefault="00C5042C" w:rsidP="00095E80">
      <w:pPr>
        <w:pStyle w:val="Commandline"/>
        <w:keepNext/>
        <w:keepLines/>
      </w:pPr>
      <w:r>
        <w:t>{“TIMESHEET_ID”: 3 (Id của chặng trong tour),</w:t>
      </w:r>
    </w:p>
    <w:p w14:paraId="0EA94948" w14:textId="77777777" w:rsidR="00C5042C" w:rsidRDefault="00C5042C" w:rsidP="00095E80">
      <w:pPr>
        <w:pStyle w:val="Commandline"/>
        <w:keepNext/>
        <w:keepLines/>
      </w:pPr>
      <w:r>
        <w:t>“START_TIME”: 07:45:00 (Thời điểm bắt đầu chặng),</w:t>
      </w:r>
    </w:p>
    <w:p w14:paraId="0F6CF872" w14:textId="77777777" w:rsidR="00C5042C" w:rsidRDefault="00C5042C" w:rsidP="00095E80">
      <w:pPr>
        <w:pStyle w:val="Commandline"/>
        <w:keepNext/>
        <w:keepLines/>
      </w:pPr>
      <w:r>
        <w:t>“END_TIME”: 08:15:00 (Thời điểm kết thúc chặng),</w:t>
      </w:r>
    </w:p>
    <w:p w14:paraId="6283E41C" w14:textId="77777777" w:rsidR="00C5042C" w:rsidRDefault="00C5042C" w:rsidP="00095E80">
      <w:pPr>
        <w:pStyle w:val="Commandline"/>
        <w:keepNext/>
        <w:keepLines/>
      </w:pPr>
      <w:r>
        <w:t>“CLASSROOM_ID”: 3 (Id của lớp học mà chặng sẽ tham quan),</w:t>
      </w:r>
    </w:p>
    <w:p w14:paraId="78D2F6F0" w14:textId="77777777" w:rsidR="00C5042C" w:rsidRDefault="00C5042C" w:rsidP="00095E80">
      <w:pPr>
        <w:pStyle w:val="Commandline"/>
        <w:keepNext/>
        <w:keepLines/>
      </w:pPr>
      <w:r>
        <w:t>“CLASSROOM_FLOOR”: 3 (Tầng của lớp học),</w:t>
      </w:r>
    </w:p>
    <w:p w14:paraId="50583D30" w14:textId="77777777" w:rsidR="00C5042C" w:rsidRDefault="00C5042C" w:rsidP="00095E80">
      <w:pPr>
        <w:pStyle w:val="Commandline"/>
        <w:keepNext/>
        <w:keepLines/>
      </w:pPr>
      <w:r>
        <w:t>“CLASSROOM_NAME”: 305 (Tên của lớp học),</w:t>
      </w:r>
    </w:p>
    <w:p w14:paraId="643038C5" w14:textId="77777777" w:rsidR="00C5042C" w:rsidRDefault="00C5042C" w:rsidP="00095E80">
      <w:pPr>
        <w:pStyle w:val="Commandline"/>
        <w:keepNext/>
        <w:keepLines/>
      </w:pPr>
      <w:r>
        <w:t>“CLASSROOM_SUB_NAME”: D3-305 (Tên đầy đủ/ tên khác của lớp học),</w:t>
      </w:r>
    </w:p>
    <w:p w14:paraId="28FED1B5" w14:textId="77777777" w:rsidR="00C5042C" w:rsidRDefault="00C5042C" w:rsidP="00095E80">
      <w:pPr>
        <w:pStyle w:val="Commandline"/>
        <w:keepNext/>
        <w:keepLines/>
      </w:pPr>
      <w:r>
        <w:t>“CLASSROOM_NOTE”: “Phòng thí nghiệm” (Ghi chú của lớp học),</w:t>
      </w:r>
    </w:p>
    <w:p w14:paraId="52BFD50F" w14:textId="77777777" w:rsidR="00C5042C" w:rsidRDefault="00C5042C" w:rsidP="00095E80">
      <w:pPr>
        <w:pStyle w:val="Commandline"/>
        <w:keepNext/>
        <w:keepLines/>
      </w:pPr>
      <w:r>
        <w:t>“BUILDING_NAME”: “D3” (Tên toà nhà chứa phòng học),</w:t>
      </w:r>
    </w:p>
    <w:p w14:paraId="245D8528" w14:textId="77777777" w:rsidR="00C5042C" w:rsidRDefault="00C5042C" w:rsidP="00095E80">
      <w:pPr>
        <w:pStyle w:val="Commandline"/>
        <w:keepNext/>
        <w:keepLines/>
      </w:pPr>
      <w:r>
        <w:t>“BUILDING_SUB_NAME”: “” (Tên khác/ tên đầy đủ của toà nhà),</w:t>
      </w:r>
    </w:p>
    <w:p w14:paraId="32CA07CE" w14:textId="77777777" w:rsidR="00C5042C" w:rsidRDefault="00C5042C" w:rsidP="00095E80">
      <w:pPr>
        <w:pStyle w:val="Commandline"/>
        <w:keepNext/>
        <w:keepLines/>
      </w:pPr>
      <w:r>
        <w:t xml:space="preserve">“LATITUDE”: </w:t>
      </w:r>
      <w:r w:rsidRPr="007D390A">
        <w:t>21.004645</w:t>
      </w:r>
      <w:r>
        <w:t xml:space="preserve"> (Vĩ độ của toà nhà trên Google Map),</w:t>
      </w:r>
    </w:p>
    <w:p w14:paraId="0B9A2D20" w14:textId="77777777" w:rsidR="00C5042C" w:rsidRDefault="00C5042C" w:rsidP="00095E80">
      <w:pPr>
        <w:pStyle w:val="Commandline"/>
        <w:keepNext/>
        <w:keepLines/>
      </w:pPr>
      <w:r>
        <w:t xml:space="preserve">“LONGITUDE”: </w:t>
      </w:r>
      <w:r w:rsidRPr="007D390A">
        <w:t>105.845266</w:t>
      </w:r>
      <w:r>
        <w:t xml:space="preserve"> (Kinh độ của toà nhà trên Google Map),</w:t>
      </w:r>
    </w:p>
    <w:p w14:paraId="34C1DC73" w14:textId="77777777" w:rsidR="00C5042C" w:rsidRDefault="00C5042C" w:rsidP="00095E80">
      <w:pPr>
        <w:pStyle w:val="Commandline"/>
        <w:keepNext/>
        <w:keepLines/>
      </w:pPr>
      <w:r>
        <w:t>“BUILDING_NOTE”: “” (Chú thích về toà nhà)</w:t>
      </w:r>
    </w:p>
    <w:p w14:paraId="0C32E79F" w14:textId="77777777" w:rsidR="00C5042C" w:rsidRDefault="00C5042C" w:rsidP="00095E80">
      <w:pPr>
        <w:pStyle w:val="Commandline"/>
        <w:keepNext/>
        <w:keepLines/>
        <w:spacing w:after="240"/>
      </w:pPr>
      <w:r>
        <w:t>“MANAGERS”: [] (Danh sách người quản lý lớp học)}</w:t>
      </w:r>
    </w:p>
    <w:p w14:paraId="17EC68F3" w14:textId="77777777" w:rsidR="00C5042C" w:rsidRDefault="00C5042C" w:rsidP="00095E80">
      <w:pPr>
        <w:pStyle w:val="ListParagraph"/>
        <w:numPr>
          <w:ilvl w:val="2"/>
          <w:numId w:val="32"/>
        </w:numPr>
        <w:spacing w:before="60" w:after="0" w:line="288" w:lineRule="auto"/>
        <w:ind w:left="1980"/>
      </w:pPr>
      <w:r>
        <w:t xml:space="preserve">Các phần tử của mảng </w:t>
      </w:r>
      <w:r>
        <w:rPr>
          <w:rStyle w:val="CommandlineChar"/>
        </w:rPr>
        <w:t>MANAGERS</w:t>
      </w:r>
      <w:r>
        <w:t>:</w:t>
      </w:r>
    </w:p>
    <w:p w14:paraId="6382EFDE" w14:textId="77777777" w:rsidR="00C5042C" w:rsidRDefault="00C5042C" w:rsidP="00C5042C">
      <w:pPr>
        <w:pStyle w:val="Commandline"/>
      </w:pPr>
      <w:r>
        <w:t>{“MANAGER_ID”: 3 (Id của người quản lý phòng học),</w:t>
      </w:r>
    </w:p>
    <w:p w14:paraId="3138FD54" w14:textId="77777777" w:rsidR="00C5042C" w:rsidRDefault="00C5042C" w:rsidP="00C5042C">
      <w:pPr>
        <w:pStyle w:val="Commandline"/>
      </w:pPr>
      <w:r>
        <w:t>“NAME”: “Lê Thanh Nghị” (Tên người quản lý),</w:t>
      </w:r>
    </w:p>
    <w:p w14:paraId="725B45A5" w14:textId="77777777" w:rsidR="00C5042C" w:rsidRDefault="00C5042C" w:rsidP="00C5042C">
      <w:pPr>
        <w:pStyle w:val="Commandline"/>
      </w:pPr>
      <w:r>
        <w:t>“GENDER”: 1 (Giới tính của người quản lý),</w:t>
      </w:r>
    </w:p>
    <w:p w14:paraId="328BCBBF" w14:textId="77777777" w:rsidR="00C5042C" w:rsidRDefault="00C5042C" w:rsidP="00C5042C">
      <w:pPr>
        <w:pStyle w:val="Commandline"/>
      </w:pPr>
      <w:r>
        <w:t>“BIRTHDAY”: “1990-03-12” (Ngày sinh của người quản lý),</w:t>
      </w:r>
    </w:p>
    <w:p w14:paraId="38141B28" w14:textId="77777777" w:rsidR="00C5042C" w:rsidRPr="0053250D" w:rsidRDefault="00C5042C" w:rsidP="00C5042C">
      <w:pPr>
        <w:pStyle w:val="Commandline"/>
        <w:rPr>
          <w:lang w:val="fr-FR"/>
        </w:rPr>
      </w:pPr>
      <w:r w:rsidRPr="0053250D">
        <w:rPr>
          <w:lang w:val="fr-FR"/>
        </w:rPr>
        <w:t>“EMAIL”: (Email của người quản lý),</w:t>
      </w:r>
    </w:p>
    <w:p w14:paraId="76628CEB" w14:textId="77777777" w:rsidR="00C5042C" w:rsidRPr="0053250D" w:rsidRDefault="00C5042C" w:rsidP="00C5042C">
      <w:pPr>
        <w:pStyle w:val="Commandline"/>
        <w:spacing w:after="240"/>
        <w:rPr>
          <w:lang w:val="fr-FR"/>
        </w:rPr>
      </w:pPr>
      <w:r w:rsidRPr="0053250D">
        <w:rPr>
          <w:lang w:val="fr-FR"/>
        </w:rPr>
        <w:t>“PHONE_NUMBER”: (Số điện thoại của người quản lý)}</w:t>
      </w:r>
    </w:p>
    <w:p w14:paraId="3DC506D6" w14:textId="5C7B5926" w:rsidR="00C5042C" w:rsidRDefault="00C5042C" w:rsidP="00095E80">
      <w:pPr>
        <w:pStyle w:val="Heading3"/>
        <w:numPr>
          <w:ilvl w:val="2"/>
          <w:numId w:val="20"/>
        </w:numPr>
        <w:spacing w:after="240"/>
        <w:ind w:left="900" w:hanging="900"/>
      </w:pPr>
      <w:bookmarkStart w:id="213" w:name="_2.10.4._Đăng_xuất"/>
      <w:bookmarkStart w:id="214" w:name="_Toc9538826"/>
      <w:bookmarkEnd w:id="213"/>
      <w:r>
        <w:t>Đăng xuất</w:t>
      </w:r>
      <w:bookmarkEnd w:id="214"/>
    </w:p>
    <w:p w14:paraId="4AA41622" w14:textId="77777777" w:rsidR="00C5042C" w:rsidRPr="0053250D" w:rsidRDefault="00C5042C" w:rsidP="00095E80">
      <w:pPr>
        <w:pStyle w:val="ListParagraph"/>
        <w:numPr>
          <w:ilvl w:val="0"/>
          <w:numId w:val="29"/>
        </w:numPr>
        <w:spacing w:before="60" w:after="0" w:line="288" w:lineRule="auto"/>
        <w:ind w:left="900" w:hanging="333"/>
        <w:rPr>
          <w:lang w:val="fr-FR"/>
        </w:rPr>
      </w:pPr>
      <w:r w:rsidRPr="0053250D">
        <w:rPr>
          <w:lang w:val="fr-FR"/>
        </w:rPr>
        <w:t>Client gửi message đăng xuất lên server:</w:t>
      </w:r>
    </w:p>
    <w:p w14:paraId="13F200C1" w14:textId="77777777" w:rsidR="00C5042C" w:rsidRDefault="00C5042C" w:rsidP="00C5042C">
      <w:pPr>
        <w:pStyle w:val="Commandline"/>
        <w:spacing w:after="240"/>
      </w:pPr>
      <w:r>
        <w:t>{“COMMAND”: “LOGOUT”}</w:t>
      </w:r>
    </w:p>
    <w:p w14:paraId="46139CE4" w14:textId="77777777" w:rsidR="00C5042C" w:rsidRDefault="00C5042C" w:rsidP="00095E80">
      <w:pPr>
        <w:pStyle w:val="ListParagraph"/>
        <w:numPr>
          <w:ilvl w:val="0"/>
          <w:numId w:val="29"/>
        </w:numPr>
        <w:spacing w:before="60" w:after="0" w:line="288" w:lineRule="auto"/>
        <w:ind w:left="900" w:hanging="333"/>
      </w:pPr>
      <w:r>
        <w:t>Server tiến hành đăng xuất cho UserId đã liên kết với Socket trước đó:</w:t>
      </w:r>
    </w:p>
    <w:p w14:paraId="7976BA2E" w14:textId="77777777" w:rsidR="00C5042C" w:rsidRPr="00943A25" w:rsidRDefault="00C5042C" w:rsidP="00C5042C">
      <w:pPr>
        <w:pStyle w:val="Commandline"/>
        <w:spacing w:after="240"/>
      </w:pPr>
      <w:r w:rsidRPr="00EB71C7">
        <w:t xml:space="preserve">UPDATE [User] SET State = </w:t>
      </w:r>
      <w:r>
        <w:t>0</w:t>
      </w:r>
      <w:r w:rsidRPr="00EB71C7">
        <w:t xml:space="preserve"> WHERE UserId = </w:t>
      </w:r>
      <w:r>
        <w:t>socket.UserId</w:t>
      </w:r>
    </w:p>
    <w:p w14:paraId="5AD1715E" w14:textId="77777777" w:rsidR="00C5042C" w:rsidRDefault="00C5042C" w:rsidP="00095E80">
      <w:pPr>
        <w:pStyle w:val="ListParagraph"/>
        <w:numPr>
          <w:ilvl w:val="0"/>
          <w:numId w:val="29"/>
        </w:numPr>
        <w:spacing w:before="60" w:after="0" w:line="288" w:lineRule="auto"/>
        <w:ind w:left="900" w:hanging="333"/>
      </w:pPr>
      <w:r>
        <w:t>Nếu đăng xuất thành công thì gửi thông báo về cho client:</w:t>
      </w:r>
    </w:p>
    <w:p w14:paraId="2FF70A53" w14:textId="77777777" w:rsidR="00C5042C" w:rsidRDefault="00C5042C" w:rsidP="00C5042C">
      <w:pPr>
        <w:pStyle w:val="Commandline"/>
      </w:pPr>
      <w:r>
        <w:t>{“COMMAND”: “LOGOUT”,</w:t>
      </w:r>
    </w:p>
    <w:p w14:paraId="3353F090" w14:textId="77777777" w:rsidR="00C5042C" w:rsidRDefault="00C5042C" w:rsidP="00C5042C">
      <w:pPr>
        <w:pStyle w:val="Commandline"/>
        <w:spacing w:after="240"/>
      </w:pPr>
      <w:r>
        <w:t>“RESULT”: “success”}</w:t>
      </w:r>
    </w:p>
    <w:p w14:paraId="3640990F" w14:textId="77777777" w:rsidR="00C5042C" w:rsidRDefault="00C5042C" w:rsidP="00095E80">
      <w:pPr>
        <w:pStyle w:val="ListParagraph"/>
        <w:numPr>
          <w:ilvl w:val="0"/>
          <w:numId w:val="29"/>
        </w:numPr>
        <w:spacing w:before="60" w:after="0" w:line="288" w:lineRule="auto"/>
        <w:ind w:left="900" w:hanging="333"/>
      </w:pPr>
      <w:r>
        <w:t>Nếu đăng xuất thất bại thì gửi thông báo về cho client:</w:t>
      </w:r>
    </w:p>
    <w:p w14:paraId="673C98A2" w14:textId="77777777" w:rsidR="00C5042C" w:rsidRDefault="00C5042C" w:rsidP="00C5042C">
      <w:pPr>
        <w:pStyle w:val="Commandline"/>
      </w:pPr>
      <w:r>
        <w:t>{“COMMAND”: "LOGOUT",</w:t>
      </w:r>
    </w:p>
    <w:p w14:paraId="1AB863EF" w14:textId="77777777" w:rsidR="00C5042C" w:rsidRDefault="00C5042C" w:rsidP="00C5042C">
      <w:pPr>
        <w:pStyle w:val="Commandline"/>
      </w:pPr>
      <w:r>
        <w:t>“RESULT”: "fail",</w:t>
      </w:r>
    </w:p>
    <w:p w14:paraId="2EDE7C93" w14:textId="77777777" w:rsidR="00C5042C" w:rsidRDefault="00C5042C" w:rsidP="00C5042C">
      <w:pPr>
        <w:pStyle w:val="Commandline"/>
        <w:spacing w:after="240"/>
      </w:pPr>
      <w:r>
        <w:t>“REASON”: "Lý_do_đăng_xuất_thất_bại"}</w:t>
      </w:r>
    </w:p>
    <w:p w14:paraId="285DE873" w14:textId="77777777" w:rsidR="00C5042C" w:rsidRDefault="00C5042C" w:rsidP="00095E80">
      <w:pPr>
        <w:pStyle w:val="ListParagraph"/>
        <w:numPr>
          <w:ilvl w:val="0"/>
          <w:numId w:val="32"/>
        </w:numPr>
        <w:spacing w:after="0"/>
        <w:ind w:left="1260"/>
      </w:pPr>
      <w:r w:rsidRPr="008D5A20">
        <w:rPr>
          <w:rStyle w:val="CommandlineChar"/>
        </w:rPr>
        <w:t>REASON</w:t>
      </w:r>
      <w:r>
        <w:t xml:space="preserve"> có thể là:</w:t>
      </w:r>
    </w:p>
    <w:p w14:paraId="35AB3D79" w14:textId="77777777" w:rsidR="00C5042C" w:rsidRDefault="00C5042C" w:rsidP="00095E80">
      <w:pPr>
        <w:pStyle w:val="ListParagraph"/>
        <w:numPr>
          <w:ilvl w:val="1"/>
          <w:numId w:val="32"/>
        </w:numPr>
        <w:spacing w:before="60" w:after="0" w:line="288" w:lineRule="auto"/>
        <w:ind w:left="1620"/>
      </w:pPr>
      <w:r>
        <w:rPr>
          <w:rStyle w:val="CommandlineChar"/>
        </w:rPr>
        <w:t>DATABASE_ERROR</w:t>
      </w:r>
      <w:r w:rsidRPr="00152B77">
        <w:t xml:space="preserve"> </w:t>
      </w:r>
      <w:r>
        <w:t>nếu lỗi csdl.</w:t>
      </w:r>
    </w:p>
    <w:p w14:paraId="05621F8E" w14:textId="77777777" w:rsidR="00C5042C" w:rsidRPr="00EC12E1" w:rsidRDefault="00C5042C" w:rsidP="00095E80">
      <w:pPr>
        <w:pStyle w:val="ListParagraph"/>
        <w:numPr>
          <w:ilvl w:val="1"/>
          <w:numId w:val="32"/>
        </w:numPr>
        <w:spacing w:before="60" w:after="0" w:line="288" w:lineRule="auto"/>
        <w:ind w:left="1620"/>
      </w:pPr>
      <w:r w:rsidRPr="008D5A20">
        <w:rPr>
          <w:rStyle w:val="CommandlineChar"/>
        </w:rPr>
        <w:t>UNKNOWN_ERROR</w:t>
      </w:r>
      <w:r>
        <w:t xml:space="preserve"> nếu gặp lỗi không xác định.</w:t>
      </w:r>
    </w:p>
    <w:p w14:paraId="206140D6" w14:textId="0317E465" w:rsidR="00C5042C" w:rsidRDefault="00C5042C" w:rsidP="00095E80">
      <w:pPr>
        <w:pStyle w:val="Heading3"/>
        <w:numPr>
          <w:ilvl w:val="2"/>
          <w:numId w:val="20"/>
        </w:numPr>
        <w:spacing w:after="240"/>
        <w:ind w:left="900" w:hanging="900"/>
      </w:pPr>
      <w:bookmarkStart w:id="215" w:name="_Toc9538827"/>
      <w:r>
        <w:t>Toạ độ của thành viên</w:t>
      </w:r>
      <w:bookmarkEnd w:id="215"/>
    </w:p>
    <w:p w14:paraId="4E0118B3" w14:textId="77777777" w:rsidR="00C5042C" w:rsidRPr="0053250D" w:rsidRDefault="00C5042C" w:rsidP="00095E80">
      <w:pPr>
        <w:pStyle w:val="ListParagraph"/>
        <w:numPr>
          <w:ilvl w:val="0"/>
          <w:numId w:val="29"/>
        </w:numPr>
        <w:spacing w:before="60" w:after="0" w:line="288" w:lineRule="auto"/>
        <w:ind w:left="900" w:hanging="333"/>
        <w:rPr>
          <w:lang w:val="fr-FR"/>
        </w:rPr>
      </w:pPr>
      <w:r w:rsidRPr="0053250D">
        <w:rPr>
          <w:lang w:val="fr-FR"/>
        </w:rPr>
        <w:t>Client gửi message toạ độ hiện tại của mình lên server:</w:t>
      </w:r>
    </w:p>
    <w:p w14:paraId="1B1D6565" w14:textId="77777777" w:rsidR="00C5042C" w:rsidRDefault="00C5042C" w:rsidP="00C5042C">
      <w:pPr>
        <w:pStyle w:val="Commandline"/>
        <w:spacing w:after="240"/>
      </w:pPr>
      <w:r>
        <w:t>{“COMMAND”: “MEMBER_CURENT_LOCATION”, “LATITUDE”: 21.404645, “LONGITUDE”: 105.245266}</w:t>
      </w:r>
    </w:p>
    <w:p w14:paraId="51C7896A" w14:textId="77777777" w:rsidR="00C5042C" w:rsidRDefault="00C5042C" w:rsidP="00095E80">
      <w:pPr>
        <w:pStyle w:val="ListParagraph"/>
        <w:numPr>
          <w:ilvl w:val="0"/>
          <w:numId w:val="29"/>
        </w:numPr>
        <w:spacing w:before="60" w:after="0" w:line="288" w:lineRule="auto"/>
        <w:ind w:left="900" w:hanging="333"/>
      </w:pPr>
      <w:r>
        <w:lastRenderedPageBreak/>
        <w:t>Server tìm kiếm trong csdl danh sách các member có user id đính kèm socket và gán toạ độ:</w:t>
      </w:r>
    </w:p>
    <w:p w14:paraId="6EEF8A69" w14:textId="77777777" w:rsidR="00C5042C" w:rsidRPr="00943A25" w:rsidRDefault="00C5042C" w:rsidP="00C5042C">
      <w:pPr>
        <w:pStyle w:val="Commandline"/>
        <w:spacing w:after="240"/>
      </w:pPr>
      <w:r>
        <w:t>UPDATE Tour2Member set mLocation = 'POINT(21.404645 105.245266)' WHERE UserId = 3</w:t>
      </w:r>
    </w:p>
    <w:p w14:paraId="769DD55A" w14:textId="77777777" w:rsidR="00C5042C" w:rsidRDefault="00C5042C" w:rsidP="00095E80">
      <w:pPr>
        <w:pStyle w:val="ListParagraph"/>
        <w:numPr>
          <w:ilvl w:val="0"/>
          <w:numId w:val="29"/>
        </w:numPr>
        <w:spacing w:before="60" w:after="0" w:line="288" w:lineRule="auto"/>
        <w:ind w:left="900" w:hanging="333"/>
      </w:pPr>
      <w:r>
        <w:t>Server tìm các tour có mặt user này và gửi vị trí của user này cho tất cả các user còn lại:</w:t>
      </w:r>
    </w:p>
    <w:p w14:paraId="200EDD9A" w14:textId="77777777" w:rsidR="00C5042C" w:rsidRDefault="00C5042C" w:rsidP="00C5042C">
      <w:pPr>
        <w:pStyle w:val="Commandline"/>
        <w:spacing w:after="240"/>
      </w:pPr>
      <w:r w:rsidRPr="00C1059C">
        <w:t>SELECT UserId FROM Tour2Member WHERE TourId IN (SELECT TourId FROM Tour2Member WHERE UserId = 3)</w:t>
      </w:r>
    </w:p>
    <w:p w14:paraId="755812D1" w14:textId="77777777" w:rsidR="00C5042C" w:rsidRPr="0053250D" w:rsidRDefault="00C5042C" w:rsidP="00095E80">
      <w:pPr>
        <w:pStyle w:val="ListParagraph"/>
        <w:keepNext/>
        <w:keepLines/>
        <w:numPr>
          <w:ilvl w:val="0"/>
          <w:numId w:val="29"/>
        </w:numPr>
        <w:spacing w:before="60" w:after="0" w:line="288" w:lineRule="auto"/>
        <w:ind w:left="900" w:hanging="333"/>
        <w:rPr>
          <w:lang w:val="fr-FR"/>
        </w:rPr>
      </w:pPr>
      <w:r w:rsidRPr="0053250D">
        <w:rPr>
          <w:lang w:val="fr-FR"/>
        </w:rPr>
        <w:t>Message gửi cho các user còn lại:</w:t>
      </w:r>
    </w:p>
    <w:p w14:paraId="4ED6CCC4" w14:textId="77777777" w:rsidR="00C5042C" w:rsidRPr="0053250D" w:rsidRDefault="00C5042C" w:rsidP="00095E80">
      <w:pPr>
        <w:pStyle w:val="Commandline"/>
        <w:keepNext/>
        <w:keepLines/>
        <w:rPr>
          <w:lang w:val="fr-FR"/>
        </w:rPr>
      </w:pPr>
      <w:r w:rsidRPr="0053250D">
        <w:rPr>
          <w:lang w:val="fr-FR"/>
        </w:rPr>
        <w:t>{“COMMAND”: "MEMBER_LOCATION_CHANGE",</w:t>
      </w:r>
    </w:p>
    <w:p w14:paraId="217A6A53" w14:textId="77777777" w:rsidR="00C5042C" w:rsidRPr="0053250D" w:rsidRDefault="00C5042C" w:rsidP="00095E80">
      <w:pPr>
        <w:pStyle w:val="Commandline"/>
        <w:keepNext/>
        <w:keepLines/>
        <w:rPr>
          <w:lang w:val="fr-FR"/>
        </w:rPr>
      </w:pPr>
      <w:r w:rsidRPr="0053250D">
        <w:rPr>
          <w:lang w:val="fr-FR"/>
        </w:rPr>
        <w:t>“USER_ID”: 3,</w:t>
      </w:r>
    </w:p>
    <w:p w14:paraId="704DB3F0" w14:textId="77777777" w:rsidR="00C5042C" w:rsidRPr="0053250D" w:rsidRDefault="00C5042C" w:rsidP="00095E80">
      <w:pPr>
        <w:pStyle w:val="Commandline"/>
        <w:keepNext/>
        <w:keepLines/>
        <w:rPr>
          <w:lang w:val="fr-FR"/>
        </w:rPr>
      </w:pPr>
      <w:r w:rsidRPr="0053250D">
        <w:rPr>
          <w:lang w:val="fr-FR"/>
        </w:rPr>
        <w:t>“LATITUDE”: 21.004645 (Vĩ độ của thành viên vừa thay đổi),</w:t>
      </w:r>
    </w:p>
    <w:p w14:paraId="6FFCEA75" w14:textId="77777777" w:rsidR="00C5042C" w:rsidRPr="0053250D" w:rsidRDefault="00C5042C" w:rsidP="00095E80">
      <w:pPr>
        <w:pStyle w:val="Commandline"/>
        <w:keepNext/>
        <w:keepLines/>
        <w:rPr>
          <w:lang w:val="fr-FR"/>
        </w:rPr>
      </w:pPr>
      <w:r w:rsidRPr="0053250D">
        <w:rPr>
          <w:lang w:val="fr-FR"/>
        </w:rPr>
        <w:t>“LONGITUDE”: 105.845266 (Kinh độ của thành viên vừa thay đổi)}</w:t>
      </w:r>
    </w:p>
    <w:p w14:paraId="54BB767A" w14:textId="46A1A526" w:rsidR="00C5042C" w:rsidRDefault="00C5042C" w:rsidP="00095E80">
      <w:pPr>
        <w:pStyle w:val="Heading3"/>
        <w:numPr>
          <w:ilvl w:val="2"/>
          <w:numId w:val="20"/>
        </w:numPr>
        <w:spacing w:after="240"/>
        <w:ind w:left="900" w:hanging="900"/>
      </w:pPr>
      <w:bookmarkStart w:id="216" w:name="_Toc9538828"/>
      <w:r>
        <w:t>Lấy danh sách hội thoại</w:t>
      </w:r>
      <w:bookmarkEnd w:id="216"/>
    </w:p>
    <w:p w14:paraId="36BCF66B" w14:textId="77777777" w:rsidR="00C5042C" w:rsidRDefault="00C5042C" w:rsidP="00095E80">
      <w:pPr>
        <w:pStyle w:val="ListParagraph"/>
        <w:numPr>
          <w:ilvl w:val="0"/>
          <w:numId w:val="29"/>
        </w:numPr>
        <w:spacing w:before="60" w:after="0" w:line="288" w:lineRule="auto"/>
        <w:ind w:left="900" w:hanging="333"/>
      </w:pPr>
      <w:r>
        <w:t>Client có User Id là 3 gửi yêu cầu danh sách hội thoại lên server:</w:t>
      </w:r>
    </w:p>
    <w:p w14:paraId="0A464762" w14:textId="77777777" w:rsidR="00C5042C" w:rsidRDefault="00C5042C" w:rsidP="00C5042C">
      <w:pPr>
        <w:pStyle w:val="Commandline"/>
        <w:spacing w:after="240"/>
      </w:pPr>
      <w:r>
        <w:t>{“COMMAND”: “GET_CONVERSATIONS_LIST”}</w:t>
      </w:r>
    </w:p>
    <w:p w14:paraId="452D2C47" w14:textId="77777777" w:rsidR="00C5042C" w:rsidRDefault="00C5042C" w:rsidP="00095E80">
      <w:pPr>
        <w:pStyle w:val="ListParagraph"/>
        <w:numPr>
          <w:ilvl w:val="0"/>
          <w:numId w:val="29"/>
        </w:numPr>
        <w:spacing w:before="60" w:after="0" w:line="288" w:lineRule="auto"/>
        <w:ind w:left="900" w:hanging="333"/>
      </w:pPr>
      <w:r>
        <w:t>Server truy vấn danh sách hội thoại có mặt Client này:</w:t>
      </w:r>
    </w:p>
    <w:p w14:paraId="71088A0A" w14:textId="77777777" w:rsidR="00C5042C" w:rsidRPr="00943A25" w:rsidRDefault="00C5042C" w:rsidP="00C5042C">
      <w:pPr>
        <w:pStyle w:val="Commandline"/>
        <w:spacing w:after="240"/>
      </w:pPr>
      <w:r w:rsidRPr="0063492C">
        <w:t>SELECT * FROM [Message] WHERE SenderId = 3 OR RecieverId = 3 ORDER BY [Time] ASC</w:t>
      </w:r>
      <w:r w:rsidRPr="007C3F86">
        <w:t>;</w:t>
      </w:r>
    </w:p>
    <w:p w14:paraId="6FA49133" w14:textId="77777777" w:rsidR="00C5042C" w:rsidRDefault="00C5042C" w:rsidP="00095E80">
      <w:pPr>
        <w:pStyle w:val="ListParagraph"/>
        <w:numPr>
          <w:ilvl w:val="0"/>
          <w:numId w:val="29"/>
        </w:numPr>
        <w:spacing w:before="60" w:after="0" w:line="288" w:lineRule="auto"/>
        <w:ind w:left="900" w:hanging="333"/>
      </w:pPr>
      <w:r>
        <w:t>Server gửi danh sách hội thoại về cho Client:</w:t>
      </w:r>
    </w:p>
    <w:p w14:paraId="17633D34" w14:textId="77777777" w:rsidR="00C5042C" w:rsidRDefault="00C5042C" w:rsidP="00C5042C">
      <w:pPr>
        <w:pStyle w:val="Commandline"/>
      </w:pPr>
      <w:r>
        <w:t>{“COMMAND”: "CONVERSATIONS_LIST",</w:t>
      </w:r>
    </w:p>
    <w:p w14:paraId="552FA81D" w14:textId="77777777" w:rsidR="00C5042C" w:rsidRPr="00EC12E1" w:rsidRDefault="00C5042C" w:rsidP="00C5042C">
      <w:pPr>
        <w:pStyle w:val="Commandline"/>
        <w:spacing w:after="240"/>
      </w:pPr>
      <w:r>
        <w:t>“CONVERSATIONS_LIST”: [] (Danh sách hội thoại)}</w:t>
      </w:r>
    </w:p>
    <w:p w14:paraId="20515187" w14:textId="77777777" w:rsidR="00C5042C" w:rsidRDefault="00C5042C" w:rsidP="00095E80">
      <w:pPr>
        <w:pStyle w:val="ListParagraph"/>
        <w:numPr>
          <w:ilvl w:val="0"/>
          <w:numId w:val="32"/>
        </w:numPr>
        <w:spacing w:after="0"/>
        <w:ind w:left="1260"/>
      </w:pPr>
      <w:r>
        <w:t xml:space="preserve">Các phần tử của mảng </w:t>
      </w:r>
      <w:r w:rsidRPr="00152B77">
        <w:rPr>
          <w:rStyle w:val="CommandlineChar"/>
        </w:rPr>
        <w:t>CONVERSATIONS_LIST</w:t>
      </w:r>
      <w:r>
        <w:t>:</w:t>
      </w:r>
    </w:p>
    <w:p w14:paraId="6AB17E95" w14:textId="77777777" w:rsidR="00C5042C" w:rsidRDefault="00C5042C" w:rsidP="00C5042C">
      <w:pPr>
        <w:pStyle w:val="Commandline"/>
      </w:pPr>
      <w:r>
        <w:t>{“PARTNER_ID”: 2 (Id của người nhắn tin với User này),</w:t>
      </w:r>
    </w:p>
    <w:p w14:paraId="36521277" w14:textId="77777777" w:rsidR="00C5042C" w:rsidRDefault="00C5042C" w:rsidP="00C5042C">
      <w:pPr>
        <w:pStyle w:val="Commandline"/>
      </w:pPr>
      <w:r>
        <w:t>“PARTNER_NAME”: “Vũ Thanh Tùng” (Tên của người nhắn tin với User này),</w:t>
      </w:r>
    </w:p>
    <w:p w14:paraId="059B2E22" w14:textId="77777777" w:rsidR="00C5042C" w:rsidRDefault="00C5042C" w:rsidP="00C5042C">
      <w:pPr>
        <w:pStyle w:val="Commandline"/>
        <w:spacing w:after="240"/>
      </w:pPr>
      <w:r>
        <w:t>“MESSAGES”: [] (Danh sách tin nhắn 2 người đã nhắn với nhau)}</w:t>
      </w:r>
    </w:p>
    <w:p w14:paraId="2D458C18" w14:textId="77777777" w:rsidR="00C5042C" w:rsidRDefault="00C5042C" w:rsidP="00095E80">
      <w:pPr>
        <w:pStyle w:val="ListParagraph"/>
        <w:numPr>
          <w:ilvl w:val="0"/>
          <w:numId w:val="29"/>
        </w:numPr>
        <w:spacing w:before="60" w:after="0" w:line="288" w:lineRule="auto"/>
        <w:ind w:left="900" w:hanging="333"/>
      </w:pPr>
      <w:r>
        <w:t xml:space="preserve">Các phần tử của mảng </w:t>
      </w:r>
      <w:r w:rsidRPr="00331050">
        <w:rPr>
          <w:rStyle w:val="CommandlineChar"/>
        </w:rPr>
        <w:t>MESSAGES</w:t>
      </w:r>
      <w:r>
        <w:t>:</w:t>
      </w:r>
    </w:p>
    <w:p w14:paraId="601C41F8" w14:textId="77777777" w:rsidR="00C5042C" w:rsidRDefault="00C5042C" w:rsidP="00C5042C">
      <w:pPr>
        <w:pStyle w:val="Commandline"/>
      </w:pPr>
      <w:r>
        <w:t>{“IS_SENDER”: 1 (Đánh dấu User này là người gửi hay nhận tin nhắn (0 là người nhận, 1 là người gửi),</w:t>
      </w:r>
    </w:p>
    <w:p w14:paraId="371BAB59" w14:textId="77777777" w:rsidR="00C5042C" w:rsidRDefault="00C5042C" w:rsidP="00C5042C">
      <w:pPr>
        <w:pStyle w:val="Commandline"/>
      </w:pPr>
      <w:r>
        <w:t>“TIME”: “</w:t>
      </w:r>
      <w:r w:rsidRPr="009E3566">
        <w:t>2019-05-21</w:t>
      </w:r>
      <w:r w:rsidRPr="0057158B">
        <w:t xml:space="preserve"> 17:05:30.230</w:t>
      </w:r>
      <w:r>
        <w:t>” (Thời gian gửi tin nhắn),</w:t>
      </w:r>
    </w:p>
    <w:p w14:paraId="3B895085" w14:textId="77777777" w:rsidR="00C5042C" w:rsidRPr="00EC12E1" w:rsidRDefault="00C5042C" w:rsidP="00C5042C">
      <w:pPr>
        <w:pStyle w:val="Commandline"/>
      </w:pPr>
      <w:r>
        <w:t>“CONTENT”: “Hello”(Nội dung của tin nhắn)}</w:t>
      </w:r>
    </w:p>
    <w:p w14:paraId="52B65A7C" w14:textId="7031A126" w:rsidR="00217401" w:rsidRDefault="00217401" w:rsidP="00095E80">
      <w:pPr>
        <w:pStyle w:val="Heading3"/>
        <w:numPr>
          <w:ilvl w:val="2"/>
          <w:numId w:val="20"/>
        </w:numPr>
        <w:spacing w:after="240"/>
        <w:ind w:left="900" w:hanging="900"/>
      </w:pPr>
      <w:bookmarkStart w:id="217" w:name="_Toc9538829"/>
      <w:r>
        <w:t>Lấy danh sách tư vấn viên</w:t>
      </w:r>
      <w:bookmarkEnd w:id="217"/>
    </w:p>
    <w:p w14:paraId="38BA193E" w14:textId="3147A084" w:rsidR="00217401" w:rsidRDefault="00217401" w:rsidP="00095E80">
      <w:pPr>
        <w:pStyle w:val="ListParagraph"/>
        <w:numPr>
          <w:ilvl w:val="0"/>
          <w:numId w:val="29"/>
        </w:numPr>
        <w:spacing w:before="60" w:after="0" w:line="288" w:lineRule="auto"/>
        <w:ind w:left="900" w:hanging="333"/>
      </w:pPr>
      <w:r>
        <w:t xml:space="preserve">Client gửi yêu cầu danh sách </w:t>
      </w:r>
      <w:r w:rsidR="004F0DB7">
        <w:t xml:space="preserve">tư vấn viên </w:t>
      </w:r>
      <w:r>
        <w:t>lên server:</w:t>
      </w:r>
    </w:p>
    <w:p w14:paraId="56674354" w14:textId="0F129325" w:rsidR="00217401" w:rsidRDefault="00217401" w:rsidP="00217401">
      <w:pPr>
        <w:pStyle w:val="Commandline"/>
        <w:spacing w:after="240"/>
      </w:pPr>
      <w:r>
        <w:t>{“COMMAND”: “GET_</w:t>
      </w:r>
      <w:r w:rsidR="00E178B8">
        <w:t>COUNSELOR</w:t>
      </w:r>
      <w:r>
        <w:t>S_LIST”}</w:t>
      </w:r>
    </w:p>
    <w:p w14:paraId="528EC541" w14:textId="049DF18E" w:rsidR="00217401" w:rsidRDefault="00217401" w:rsidP="00095E80">
      <w:pPr>
        <w:pStyle w:val="ListParagraph"/>
        <w:numPr>
          <w:ilvl w:val="0"/>
          <w:numId w:val="29"/>
        </w:numPr>
        <w:spacing w:before="60" w:after="0" w:line="288" w:lineRule="auto"/>
        <w:ind w:left="900" w:hanging="333"/>
      </w:pPr>
      <w:r>
        <w:t xml:space="preserve">Server truy vấn danh sách </w:t>
      </w:r>
      <w:r w:rsidR="00796126">
        <w:t>User có  trường IsCounselor là 1 (hoặc true)</w:t>
      </w:r>
      <w:r>
        <w:t>:</w:t>
      </w:r>
    </w:p>
    <w:p w14:paraId="4A32435A" w14:textId="4C460FA6" w:rsidR="00217401" w:rsidRPr="00943A25" w:rsidRDefault="009F2BAB" w:rsidP="00217401">
      <w:pPr>
        <w:pStyle w:val="Commandline"/>
        <w:spacing w:after="240"/>
      </w:pPr>
      <w:r w:rsidRPr="009F2BAB">
        <w:t xml:space="preserve">SELECT </w:t>
      </w:r>
      <w:r w:rsidR="00AF3497">
        <w:t>UserId, Username, Fullname, Gender</w:t>
      </w:r>
      <w:r w:rsidR="00465760">
        <w:t>, State</w:t>
      </w:r>
      <w:r w:rsidRPr="009F2BAB">
        <w:t xml:space="preserve"> FROM [User] WHERE IsCounselor = '1' ORDER BY UserId ASC</w:t>
      </w:r>
      <w:r>
        <w:t>;</w:t>
      </w:r>
    </w:p>
    <w:p w14:paraId="054EAD63" w14:textId="515A9FE4" w:rsidR="00217401" w:rsidRDefault="00217401" w:rsidP="00095E80">
      <w:pPr>
        <w:pStyle w:val="ListParagraph"/>
        <w:numPr>
          <w:ilvl w:val="0"/>
          <w:numId w:val="29"/>
        </w:numPr>
        <w:spacing w:before="60" w:after="0" w:line="288" w:lineRule="auto"/>
        <w:ind w:left="900" w:hanging="333"/>
      </w:pPr>
      <w:r>
        <w:lastRenderedPageBreak/>
        <w:t>Server gửi danh sách</w:t>
      </w:r>
      <w:r w:rsidR="004E7F19">
        <w:t xml:space="preserve"> tư vấn viên</w:t>
      </w:r>
      <w:r>
        <w:t xml:space="preserve"> về cho Client:</w:t>
      </w:r>
    </w:p>
    <w:p w14:paraId="365E72B3" w14:textId="3B002784" w:rsidR="00217401" w:rsidRDefault="00217401" w:rsidP="00217401">
      <w:pPr>
        <w:pStyle w:val="Commandline"/>
      </w:pPr>
      <w:r>
        <w:t>{“COMMAND”: "</w:t>
      </w:r>
      <w:bookmarkStart w:id="218" w:name="_Hlk8638267"/>
      <w:r w:rsidR="00684F81">
        <w:t>COUNSELORS</w:t>
      </w:r>
      <w:bookmarkEnd w:id="218"/>
      <w:r>
        <w:t>_LIST",</w:t>
      </w:r>
    </w:p>
    <w:p w14:paraId="60631EA8" w14:textId="54AD723F" w:rsidR="00217401" w:rsidRPr="00EC12E1" w:rsidRDefault="00217401" w:rsidP="00217401">
      <w:pPr>
        <w:pStyle w:val="Commandline"/>
        <w:spacing w:after="240"/>
      </w:pPr>
      <w:r>
        <w:t>“</w:t>
      </w:r>
      <w:r w:rsidR="00E82F7C">
        <w:t>COUNSELORS</w:t>
      </w:r>
      <w:r>
        <w:t xml:space="preserve">_LIST”: [] (Danh sách </w:t>
      </w:r>
      <w:r w:rsidR="0008321D">
        <w:t>tư vấn viên</w:t>
      </w:r>
      <w:r>
        <w:t>)}</w:t>
      </w:r>
    </w:p>
    <w:p w14:paraId="559C06DF" w14:textId="1D04CC41" w:rsidR="00217401" w:rsidRDefault="00217401" w:rsidP="00095E80">
      <w:pPr>
        <w:pStyle w:val="ListParagraph"/>
        <w:numPr>
          <w:ilvl w:val="0"/>
          <w:numId w:val="32"/>
        </w:numPr>
        <w:spacing w:after="0"/>
        <w:ind w:left="1260"/>
      </w:pPr>
      <w:r>
        <w:t xml:space="preserve">Các phần tử của mảng </w:t>
      </w:r>
      <w:r w:rsidR="00684F81" w:rsidRPr="00152B77">
        <w:rPr>
          <w:rStyle w:val="CommandlineChar"/>
        </w:rPr>
        <w:t>CO</w:t>
      </w:r>
      <w:r w:rsidR="00684F81">
        <w:rPr>
          <w:rStyle w:val="CommandlineChar"/>
        </w:rPr>
        <w:t>UNSELOR</w:t>
      </w:r>
      <w:r w:rsidR="00684F81" w:rsidRPr="00152B77">
        <w:rPr>
          <w:rStyle w:val="CommandlineChar"/>
        </w:rPr>
        <w:t>S</w:t>
      </w:r>
      <w:r w:rsidRPr="00152B77">
        <w:rPr>
          <w:rStyle w:val="CommandlineChar"/>
        </w:rPr>
        <w:t>_LIST</w:t>
      </w:r>
      <w:r>
        <w:t>:</w:t>
      </w:r>
    </w:p>
    <w:p w14:paraId="5DC06BCE" w14:textId="5C1CACA2" w:rsidR="00217401" w:rsidRDefault="00217401" w:rsidP="00217401">
      <w:pPr>
        <w:pStyle w:val="Commandline"/>
      </w:pPr>
      <w:r>
        <w:t>{“</w:t>
      </w:r>
      <w:r w:rsidR="004450B0">
        <w:t>USER</w:t>
      </w:r>
      <w:r>
        <w:t>_ID”: 2 (Id của người nhắn tin với User này),</w:t>
      </w:r>
    </w:p>
    <w:p w14:paraId="39F4B306" w14:textId="0D49EDD3" w:rsidR="00217401" w:rsidRDefault="00217401" w:rsidP="00217401">
      <w:pPr>
        <w:pStyle w:val="Commandline"/>
      </w:pPr>
      <w:r>
        <w:t>“</w:t>
      </w:r>
      <w:r w:rsidR="004450B0">
        <w:t>USER</w:t>
      </w:r>
      <w:r>
        <w:t>NAME”: “</w:t>
      </w:r>
      <w:r w:rsidR="000B751F">
        <w:t>thanhvt@gmail.com</w:t>
      </w:r>
      <w:r>
        <w:t>” (Tên</w:t>
      </w:r>
      <w:r w:rsidR="003D7065">
        <w:t xml:space="preserve"> </w:t>
      </w:r>
      <w:r w:rsidR="00746EFA">
        <w:t>đăng nhập</w:t>
      </w:r>
      <w:r>
        <w:t xml:space="preserve"> của </w:t>
      </w:r>
      <w:r w:rsidR="003D7065">
        <w:t>tư vấn viên</w:t>
      </w:r>
      <w:r>
        <w:t>),</w:t>
      </w:r>
    </w:p>
    <w:p w14:paraId="0B748C6D" w14:textId="59CFD0C6" w:rsidR="00147824" w:rsidRDefault="00217401" w:rsidP="00147824">
      <w:pPr>
        <w:pStyle w:val="Commandline"/>
      </w:pPr>
      <w:r>
        <w:t>“</w:t>
      </w:r>
      <w:r w:rsidR="007B21FB">
        <w:t>FULLNAME</w:t>
      </w:r>
      <w:r>
        <w:t xml:space="preserve">”: </w:t>
      </w:r>
      <w:r w:rsidR="003B6F16">
        <w:t>“Vũ Thị Thanh”</w:t>
      </w:r>
      <w:r>
        <w:t xml:space="preserve"> (</w:t>
      </w:r>
      <w:r w:rsidR="003B6F16">
        <w:t>Tên</w:t>
      </w:r>
      <w:r w:rsidR="002B1900">
        <w:t xml:space="preserve"> đầy đủ</w:t>
      </w:r>
      <w:r w:rsidR="003B6F16">
        <w:t xml:space="preserve"> của tư vấn viên</w:t>
      </w:r>
      <w:r>
        <w:t>)</w:t>
      </w:r>
      <w:r w:rsidR="00521DA4">
        <w:t>,</w:t>
      </w:r>
    </w:p>
    <w:p w14:paraId="24D1C460" w14:textId="21EE9151" w:rsidR="00BC786A" w:rsidRDefault="00147824" w:rsidP="0018480F">
      <w:pPr>
        <w:pStyle w:val="Commandline"/>
      </w:pPr>
      <w:r>
        <w:t>“</w:t>
      </w:r>
      <w:r w:rsidR="00595A68">
        <w:t>GENDER</w:t>
      </w:r>
      <w:r>
        <w:t xml:space="preserve">”: </w:t>
      </w:r>
      <w:r w:rsidR="00595A68">
        <w:t>“1” (Giới tính của tư vấn viên)</w:t>
      </w:r>
      <w:r w:rsidR="00BC786A">
        <w:t>,</w:t>
      </w:r>
    </w:p>
    <w:p w14:paraId="1DE2DA55" w14:textId="2B3AA124" w:rsidR="00C5042C" w:rsidRPr="00152B77" w:rsidRDefault="00BC786A" w:rsidP="0018480F">
      <w:pPr>
        <w:pStyle w:val="Commandline"/>
        <w:spacing w:after="240"/>
      </w:pPr>
      <w:r>
        <w:t xml:space="preserve">“STATE”: </w:t>
      </w:r>
      <w:r w:rsidR="00DC0D45">
        <w:t>“</w:t>
      </w:r>
      <w:r>
        <w:t>1</w:t>
      </w:r>
      <w:r w:rsidR="00DC0D45">
        <w:t>”</w:t>
      </w:r>
      <w:r>
        <w:t xml:space="preserve"> (Trạng thái đăng nhập của </w:t>
      </w:r>
      <w:r w:rsidR="00F05E5E">
        <w:t>tư vấn viên</w:t>
      </w:r>
      <w:r>
        <w:t>)</w:t>
      </w:r>
      <w:r w:rsidR="00217401">
        <w:t>}</w:t>
      </w:r>
    </w:p>
    <w:p w14:paraId="22DEA474" w14:textId="3FBCD767" w:rsidR="00C5042C" w:rsidRDefault="00C5042C" w:rsidP="00095E80">
      <w:pPr>
        <w:pStyle w:val="Heading3"/>
        <w:numPr>
          <w:ilvl w:val="2"/>
          <w:numId w:val="20"/>
        </w:numPr>
        <w:spacing w:after="240"/>
        <w:ind w:left="900" w:hanging="900"/>
      </w:pPr>
      <w:bookmarkStart w:id="219" w:name="_Ref8580632"/>
      <w:bookmarkStart w:id="220" w:name="_Toc9538830"/>
      <w:r>
        <w:t>Nhắn tin</w:t>
      </w:r>
      <w:bookmarkEnd w:id="219"/>
      <w:bookmarkEnd w:id="220"/>
    </w:p>
    <w:p w14:paraId="5257CB1C" w14:textId="77777777" w:rsidR="00C5042C" w:rsidRPr="0053250D" w:rsidRDefault="00C5042C" w:rsidP="00095E80">
      <w:pPr>
        <w:pStyle w:val="ListParagraph"/>
        <w:numPr>
          <w:ilvl w:val="0"/>
          <w:numId w:val="29"/>
        </w:numPr>
        <w:spacing w:before="60" w:after="0" w:line="288" w:lineRule="auto"/>
        <w:ind w:left="900" w:hanging="333"/>
        <w:rPr>
          <w:lang w:val="fr-FR"/>
        </w:rPr>
      </w:pPr>
      <w:r w:rsidRPr="0053250D">
        <w:rPr>
          <w:lang w:val="fr-FR"/>
        </w:rPr>
        <w:t>Client có User Id là 2 gửi tin nhắn lên server:</w:t>
      </w:r>
    </w:p>
    <w:p w14:paraId="0D17CA44" w14:textId="77777777" w:rsidR="00C5042C" w:rsidRPr="0053250D" w:rsidRDefault="00C5042C" w:rsidP="00C5042C">
      <w:pPr>
        <w:pStyle w:val="Commandline"/>
        <w:rPr>
          <w:lang w:val="fr-FR"/>
        </w:rPr>
      </w:pPr>
      <w:r w:rsidRPr="0053250D">
        <w:rPr>
          <w:lang w:val="fr-FR"/>
        </w:rPr>
        <w:t>{“COMMAND”: “MEMBER_MESSAGE”,</w:t>
      </w:r>
    </w:p>
    <w:p w14:paraId="64B7450E" w14:textId="77777777" w:rsidR="00C5042C" w:rsidRPr="0053250D" w:rsidRDefault="00C5042C" w:rsidP="00C5042C">
      <w:pPr>
        <w:pStyle w:val="Commandline"/>
        <w:rPr>
          <w:lang w:val="fr-FR"/>
        </w:rPr>
      </w:pPr>
      <w:r w:rsidRPr="0053250D">
        <w:rPr>
          <w:lang w:val="fr-FR"/>
        </w:rPr>
        <w:t>“SENDER_NAME”: “Bùi Anh Tuấn” (Tên của người gửi tin nhắn), “RECIEVER_ID”: 3 (User Id của người mình muốn gửi tin nhắn), “RECIEVER_NAME”: “Trần Ngọc Trinh” (Tên của người nhận tin nhắn),</w:t>
      </w:r>
    </w:p>
    <w:p w14:paraId="65E10652" w14:textId="77777777" w:rsidR="00C5042C" w:rsidRDefault="00C5042C" w:rsidP="00C5042C">
      <w:pPr>
        <w:pStyle w:val="Commandline"/>
        <w:spacing w:after="240"/>
      </w:pPr>
      <w:r>
        <w:t>“CONTENT”: “Hello” (Nội dung tin nhắn)}</w:t>
      </w:r>
    </w:p>
    <w:p w14:paraId="04BC68A3" w14:textId="77777777" w:rsidR="00C5042C" w:rsidRDefault="00C5042C" w:rsidP="00095E80">
      <w:pPr>
        <w:pStyle w:val="ListParagraph"/>
        <w:numPr>
          <w:ilvl w:val="0"/>
          <w:numId w:val="29"/>
        </w:numPr>
        <w:spacing w:before="60" w:after="0" w:line="288" w:lineRule="auto"/>
        <w:ind w:left="900" w:hanging="333"/>
      </w:pPr>
      <w:r>
        <w:t>Server thêm 1 tin nhắn vào cơ sở dữ liệu (người gửi có User Id là 2):</w:t>
      </w:r>
    </w:p>
    <w:p w14:paraId="4B06D775" w14:textId="77777777" w:rsidR="00C5042C" w:rsidRPr="00943A25" w:rsidRDefault="00C5042C" w:rsidP="00C5042C">
      <w:pPr>
        <w:pStyle w:val="Commandline"/>
        <w:spacing w:after="240"/>
      </w:pPr>
      <w:r>
        <w:t xml:space="preserve">INSERT INTO [Message] </w:t>
      </w:r>
      <w:r w:rsidRPr="007C3F86">
        <w:t>(SenderId, RecieverId, mContent, [Time])</w:t>
      </w:r>
      <w:r>
        <w:t xml:space="preserve"> </w:t>
      </w:r>
      <w:r w:rsidRPr="007C3F86">
        <w:t xml:space="preserve">VALUES (2, </w:t>
      </w:r>
      <w:r>
        <w:t>3</w:t>
      </w:r>
      <w:r w:rsidRPr="007C3F86">
        <w:t>, 'Hello', getdate());</w:t>
      </w:r>
    </w:p>
    <w:p w14:paraId="60847DB7" w14:textId="77777777" w:rsidR="00C5042C" w:rsidRDefault="00C5042C" w:rsidP="00095E80">
      <w:pPr>
        <w:pStyle w:val="ListParagraph"/>
        <w:numPr>
          <w:ilvl w:val="0"/>
          <w:numId w:val="29"/>
        </w:numPr>
        <w:spacing w:before="60" w:after="0" w:line="288" w:lineRule="auto"/>
        <w:ind w:left="900" w:hanging="333"/>
      </w:pPr>
      <w:r>
        <w:t>Server gửi tin nhắn này cho cả 2 nếu không gặp lỗi gì:</w:t>
      </w:r>
    </w:p>
    <w:p w14:paraId="55D7C9FE" w14:textId="77777777" w:rsidR="00C5042C" w:rsidRDefault="00C5042C" w:rsidP="00C5042C">
      <w:pPr>
        <w:pStyle w:val="Commandline"/>
      </w:pPr>
      <w:r>
        <w:t>{“COMMAND”: "</w:t>
      </w:r>
      <w:r w:rsidRPr="009F1128">
        <w:t>MEMBER_MESSAGE</w:t>
      </w:r>
      <w:r>
        <w:t>",</w:t>
      </w:r>
    </w:p>
    <w:p w14:paraId="526D006C" w14:textId="77777777" w:rsidR="00C5042C" w:rsidRDefault="00C5042C" w:rsidP="00C5042C">
      <w:pPr>
        <w:pStyle w:val="Commandline"/>
      </w:pPr>
      <w:r>
        <w:t>“RESULT”: “success”,</w:t>
      </w:r>
    </w:p>
    <w:p w14:paraId="3AB5FF55" w14:textId="77777777" w:rsidR="00C5042C" w:rsidRDefault="00C5042C" w:rsidP="00C5042C">
      <w:pPr>
        <w:pStyle w:val="Commandline"/>
      </w:pPr>
      <w:r>
        <w:t>“SENDER_ID”: 2 (User Id của người gửi),</w:t>
      </w:r>
      <w:r w:rsidRPr="009B47F0">
        <w:t xml:space="preserve"> </w:t>
      </w:r>
    </w:p>
    <w:p w14:paraId="73114062" w14:textId="77777777" w:rsidR="00C5042C" w:rsidRDefault="00C5042C" w:rsidP="00C5042C">
      <w:pPr>
        <w:pStyle w:val="Commandline"/>
      </w:pPr>
      <w:r>
        <w:t>“SENDER_NAME”: “Bùi Anh Tuấn” (Tên của người gửi),</w:t>
      </w:r>
    </w:p>
    <w:p w14:paraId="77DFEE01" w14:textId="77777777" w:rsidR="00C5042C" w:rsidRDefault="00C5042C" w:rsidP="00C5042C">
      <w:pPr>
        <w:pStyle w:val="Commandline"/>
      </w:pPr>
      <w:r>
        <w:t>“RECIEVER_ID”: 3 (User Id của người nhận),</w:t>
      </w:r>
      <w:r w:rsidRPr="0076121A">
        <w:t xml:space="preserve"> </w:t>
      </w:r>
    </w:p>
    <w:p w14:paraId="64BA86AF" w14:textId="77777777" w:rsidR="00C5042C" w:rsidRDefault="00C5042C" w:rsidP="00C5042C">
      <w:pPr>
        <w:pStyle w:val="Commandline"/>
      </w:pPr>
      <w:r>
        <w:t>“RECIEVER _NAME”: “Trần Ngọc Trinh” (Tên của người nhận),</w:t>
      </w:r>
    </w:p>
    <w:p w14:paraId="62CDDE2F" w14:textId="77777777" w:rsidR="00C5042C" w:rsidRDefault="00C5042C" w:rsidP="00C5042C">
      <w:pPr>
        <w:pStyle w:val="Commandline"/>
      </w:pPr>
      <w:r>
        <w:t>“CONTENT”: “Hello” (Nội dung tin nhắn),</w:t>
      </w:r>
    </w:p>
    <w:p w14:paraId="0ED19F86" w14:textId="77777777" w:rsidR="00C5042C" w:rsidRDefault="00C5042C" w:rsidP="00C5042C">
      <w:pPr>
        <w:pStyle w:val="Commandline"/>
        <w:spacing w:after="240"/>
      </w:pPr>
      <w:r>
        <w:t xml:space="preserve">“TIME”: </w:t>
      </w:r>
      <w:r w:rsidRPr="00382B76">
        <w:t>'2016-06-01 12:00:00'</w:t>
      </w:r>
      <w:r>
        <w:t xml:space="preserve"> (Thời gian gửi tin nhắn)}</w:t>
      </w:r>
    </w:p>
    <w:p w14:paraId="1AE1811E" w14:textId="77777777" w:rsidR="00C5042C" w:rsidRDefault="00C5042C" w:rsidP="00095E80">
      <w:pPr>
        <w:pStyle w:val="ListParagraph"/>
        <w:numPr>
          <w:ilvl w:val="0"/>
          <w:numId w:val="29"/>
        </w:numPr>
        <w:spacing w:before="60" w:after="0" w:line="288" w:lineRule="auto"/>
        <w:ind w:left="900" w:hanging="333"/>
      </w:pPr>
      <w:r>
        <w:t>Server gửi tin nhắn này cho cả 2 nếu gặp lỗi:</w:t>
      </w:r>
    </w:p>
    <w:p w14:paraId="58232088" w14:textId="77777777" w:rsidR="00C5042C" w:rsidRDefault="00C5042C" w:rsidP="00C5042C">
      <w:pPr>
        <w:pStyle w:val="Commandline"/>
      </w:pPr>
      <w:r>
        <w:t>{“COMMAND”: "</w:t>
      </w:r>
      <w:r w:rsidRPr="009F1128">
        <w:t>MEMBER_MESSAGE</w:t>
      </w:r>
      <w:r>
        <w:t>",</w:t>
      </w:r>
    </w:p>
    <w:p w14:paraId="56A3E9EE" w14:textId="77777777" w:rsidR="00C5042C" w:rsidRDefault="00C5042C" w:rsidP="00C5042C">
      <w:pPr>
        <w:pStyle w:val="Commandline"/>
      </w:pPr>
      <w:r>
        <w:t>“RESULT”: “fail”,</w:t>
      </w:r>
    </w:p>
    <w:p w14:paraId="69523835" w14:textId="77777777" w:rsidR="00C5042C" w:rsidRPr="00EC12E1" w:rsidRDefault="00C5042C" w:rsidP="00C5042C">
      <w:pPr>
        <w:pStyle w:val="Commandline"/>
        <w:spacing w:after="240"/>
      </w:pPr>
      <w:r>
        <w:t>“REASON”: “UNKNOWN_ERROR” (Mã lỗi)}</w:t>
      </w:r>
    </w:p>
    <w:p w14:paraId="5FEA45FF" w14:textId="4AA05B1E" w:rsidR="000067A5" w:rsidRDefault="00C5042C" w:rsidP="00095E80">
      <w:pPr>
        <w:pStyle w:val="ListParagraph"/>
        <w:numPr>
          <w:ilvl w:val="0"/>
          <w:numId w:val="29"/>
        </w:numPr>
        <w:spacing w:before="60" w:after="0" w:line="288" w:lineRule="auto"/>
        <w:ind w:left="900" w:hanging="333"/>
      </w:pPr>
      <w:r>
        <w:t>Sau đó cả người gửi và người nhận mới update tin nhắn mới trên màn hình.</w:t>
      </w:r>
    </w:p>
    <w:p w14:paraId="5D92EE4A" w14:textId="072BDEA6" w:rsidR="000067A5" w:rsidRDefault="000067A5" w:rsidP="00095E80">
      <w:pPr>
        <w:pStyle w:val="Heading3"/>
        <w:numPr>
          <w:ilvl w:val="2"/>
          <w:numId w:val="20"/>
        </w:numPr>
        <w:spacing w:after="240"/>
        <w:ind w:left="900" w:hanging="900"/>
      </w:pPr>
      <w:bookmarkStart w:id="221" w:name="_Toc9538831"/>
      <w:r>
        <w:t>Kết nối lại</w:t>
      </w:r>
      <w:bookmarkEnd w:id="221"/>
    </w:p>
    <w:p w14:paraId="3222BD85" w14:textId="4A46EB24" w:rsidR="000067A5" w:rsidRDefault="000067A5" w:rsidP="00095E80">
      <w:pPr>
        <w:pStyle w:val="ListParagraph"/>
        <w:numPr>
          <w:ilvl w:val="0"/>
          <w:numId w:val="29"/>
        </w:numPr>
        <w:spacing w:before="60" w:after="0" w:line="288" w:lineRule="auto"/>
        <w:ind w:left="900" w:hanging="333"/>
      </w:pPr>
      <w:r>
        <w:t>Khi client không hoạt động 1 thời gian, kết nối socket đến server sẽ bị ngắt (timeout).</w:t>
      </w:r>
    </w:p>
    <w:p w14:paraId="68CC757B" w14:textId="7BFC3A31" w:rsidR="000067A5" w:rsidRDefault="000067A5" w:rsidP="00095E80">
      <w:pPr>
        <w:pStyle w:val="ListParagraph"/>
        <w:numPr>
          <w:ilvl w:val="0"/>
          <w:numId w:val="29"/>
        </w:numPr>
        <w:spacing w:before="60" w:after="0" w:line="288" w:lineRule="auto"/>
        <w:ind w:left="900" w:hanging="333"/>
      </w:pPr>
      <w:r>
        <w:t>Khi client hoạt động trở lại, nếu đã đăng nhập cần kết nối lại đến server để sử dụng các tính năng của 1 người dùng đã đăng nhập.</w:t>
      </w:r>
    </w:p>
    <w:p w14:paraId="165152B4" w14:textId="3ED09C4F" w:rsidR="000067A5" w:rsidRDefault="000067A5" w:rsidP="00095E80">
      <w:pPr>
        <w:pStyle w:val="ListParagraph"/>
        <w:keepNext/>
        <w:keepLines/>
        <w:numPr>
          <w:ilvl w:val="0"/>
          <w:numId w:val="29"/>
        </w:numPr>
        <w:spacing w:before="60" w:after="0" w:line="288" w:lineRule="auto"/>
        <w:ind w:left="900" w:hanging="333"/>
      </w:pPr>
      <w:r>
        <w:lastRenderedPageBreak/>
        <w:t>Nội dung message yêu cầu kết nối lại như sau:</w:t>
      </w:r>
    </w:p>
    <w:p w14:paraId="06C3DF68" w14:textId="47DB6F11" w:rsidR="000067A5" w:rsidRDefault="000067A5" w:rsidP="00095E80">
      <w:pPr>
        <w:pStyle w:val="Commandline"/>
        <w:keepNext/>
        <w:keepLines/>
      </w:pPr>
      <w:r>
        <w:t>{“COMMAND”: “RECONNECT”,</w:t>
      </w:r>
    </w:p>
    <w:p w14:paraId="72A07D28" w14:textId="5D178766" w:rsidR="000067A5" w:rsidRDefault="000067A5" w:rsidP="00095E80">
      <w:pPr>
        <w:pStyle w:val="Commandline"/>
        <w:keepNext/>
        <w:keepLines/>
        <w:spacing w:after="240"/>
      </w:pPr>
      <w:r>
        <w:t>“USER_ID”: 3 (User Id của người dùng muốn kết nối lại)}</w:t>
      </w:r>
    </w:p>
    <w:p w14:paraId="11EE566E" w14:textId="415B28DC" w:rsidR="000067A5" w:rsidRDefault="000067A5" w:rsidP="00095E80">
      <w:pPr>
        <w:pStyle w:val="ListParagraph"/>
        <w:numPr>
          <w:ilvl w:val="0"/>
          <w:numId w:val="29"/>
        </w:numPr>
        <w:spacing w:before="60" w:after="0" w:line="288" w:lineRule="auto"/>
        <w:ind w:left="900" w:hanging="333"/>
      </w:pPr>
      <w:r>
        <w:t xml:space="preserve">Server </w:t>
      </w:r>
      <w:r w:rsidR="00100CDC">
        <w:t>gán user id của người dùng vào kết nối socket hiện tại, đoạn code minh hoạ trên server (Node.js) như sau</w:t>
      </w:r>
      <w:r>
        <w:t>:</w:t>
      </w:r>
    </w:p>
    <w:p w14:paraId="7F7666D7" w14:textId="416D7A2C" w:rsidR="000067A5" w:rsidRPr="00943A25" w:rsidRDefault="00F50FE5" w:rsidP="000067A5">
      <w:pPr>
        <w:pStyle w:val="Commandline"/>
        <w:spacing w:after="240"/>
      </w:pPr>
      <w:r w:rsidRPr="00F50FE5">
        <w:t xml:space="preserve">socket.UserId = </w:t>
      </w:r>
      <w:r>
        <w:t>message</w:t>
      </w:r>
      <w:r w:rsidRPr="00F50FE5">
        <w:t>.</w:t>
      </w:r>
      <w:r>
        <w:t>USER_ID</w:t>
      </w:r>
      <w:r w:rsidR="000067A5" w:rsidRPr="007C3F86">
        <w:t>;</w:t>
      </w:r>
    </w:p>
    <w:p w14:paraId="7C543EBD" w14:textId="7E948C27" w:rsidR="000067A5" w:rsidRDefault="000067A5" w:rsidP="00095E80">
      <w:pPr>
        <w:pStyle w:val="ListParagraph"/>
        <w:numPr>
          <w:ilvl w:val="0"/>
          <w:numId w:val="29"/>
        </w:numPr>
        <w:spacing w:before="60" w:after="0" w:line="288" w:lineRule="auto"/>
        <w:ind w:left="900" w:hanging="333"/>
      </w:pPr>
      <w:r>
        <w:t xml:space="preserve">Server gửi tin nhắn </w:t>
      </w:r>
      <w:r w:rsidR="00835F2C">
        <w:t>thông báo người dùng kết nối lại thành công</w:t>
      </w:r>
      <w:r>
        <w:t xml:space="preserve"> nếu không gặp lỗi gì:</w:t>
      </w:r>
    </w:p>
    <w:p w14:paraId="46F7C395" w14:textId="1A88989A" w:rsidR="000067A5" w:rsidRDefault="000067A5" w:rsidP="000067A5">
      <w:pPr>
        <w:pStyle w:val="Commandline"/>
      </w:pPr>
      <w:r>
        <w:t>{“COMMAND”: "</w:t>
      </w:r>
      <w:r w:rsidR="008B636D">
        <w:t>RECONNECT</w:t>
      </w:r>
      <w:r>
        <w:t>",</w:t>
      </w:r>
    </w:p>
    <w:p w14:paraId="31621487" w14:textId="560258D9" w:rsidR="000067A5" w:rsidRDefault="000067A5" w:rsidP="000803F1">
      <w:pPr>
        <w:pStyle w:val="Commandline"/>
        <w:spacing w:after="240"/>
      </w:pPr>
      <w:r>
        <w:t>“RESULT”: “success”}</w:t>
      </w:r>
    </w:p>
    <w:p w14:paraId="226A6A64" w14:textId="6A2E6258" w:rsidR="000803F1" w:rsidRDefault="000803F1" w:rsidP="00095E80">
      <w:pPr>
        <w:pStyle w:val="ListParagraph"/>
        <w:numPr>
          <w:ilvl w:val="0"/>
          <w:numId w:val="29"/>
        </w:numPr>
        <w:spacing w:before="60" w:after="0" w:line="288" w:lineRule="auto"/>
        <w:ind w:left="900" w:hanging="333"/>
      </w:pPr>
      <w:r>
        <w:t>Nếu có lỗi thì nội dung message sẽ như sau:</w:t>
      </w:r>
    </w:p>
    <w:p w14:paraId="678039F8" w14:textId="77777777" w:rsidR="000803F1" w:rsidRDefault="000803F1" w:rsidP="000803F1">
      <w:pPr>
        <w:pStyle w:val="Commandline"/>
      </w:pPr>
      <w:r>
        <w:t>{“COMMAND”: "RECONNECT",</w:t>
      </w:r>
    </w:p>
    <w:p w14:paraId="33175D7E" w14:textId="4B064D5C" w:rsidR="000803F1" w:rsidRDefault="000803F1">
      <w:pPr>
        <w:pStyle w:val="Commandline"/>
        <w:spacing w:after="240"/>
      </w:pPr>
      <w:r>
        <w:t>“RESULT”: “fail”}</w:t>
      </w:r>
    </w:p>
    <w:p w14:paraId="1ABA5DD4" w14:textId="418E5639" w:rsidR="000067A5" w:rsidRDefault="00BA1875" w:rsidP="00095E80">
      <w:pPr>
        <w:pStyle w:val="ListParagraph"/>
        <w:numPr>
          <w:ilvl w:val="0"/>
          <w:numId w:val="29"/>
        </w:numPr>
        <w:spacing w:before="60" w:after="0" w:line="288" w:lineRule="auto"/>
        <w:ind w:left="900" w:hanging="333"/>
      </w:pPr>
      <w:r>
        <w:t xml:space="preserve">Client phân tích message từ server, nếu </w:t>
      </w:r>
      <w:r w:rsidRPr="0018480F">
        <w:rPr>
          <w:rStyle w:val="CommandlineChar"/>
        </w:rPr>
        <w:t>RESULT</w:t>
      </w:r>
      <w:r>
        <w:t xml:space="preserve"> là </w:t>
      </w:r>
      <w:r w:rsidRPr="0018480F">
        <w:rPr>
          <w:rStyle w:val="CommandlineChar"/>
        </w:rPr>
        <w:t>fail</w:t>
      </w:r>
      <w:r>
        <w:t xml:space="preserve"> thì client gửi lại yêu cầu kết nối lại lên server.</w:t>
      </w:r>
    </w:p>
    <w:p w14:paraId="63F48890" w14:textId="77777777" w:rsidR="00143B28" w:rsidRDefault="00143B28" w:rsidP="0018480F">
      <w:pPr>
        <w:pStyle w:val="Heading2"/>
        <w:numPr>
          <w:ilvl w:val="1"/>
          <w:numId w:val="20"/>
        </w:numPr>
        <w:spacing w:after="240"/>
      </w:pPr>
      <w:bookmarkStart w:id="222" w:name="_Toc9538832"/>
      <w:r>
        <w:t>Mô hình tích hợp phần cứng/phần mềm trong hệ thống</w:t>
      </w:r>
      <w:bookmarkEnd w:id="222"/>
    </w:p>
    <w:p w14:paraId="41A2DBCA" w14:textId="61778808" w:rsidR="0094244E" w:rsidRDefault="004756A6" w:rsidP="0018480F">
      <w:pPr>
        <w:spacing w:after="240"/>
        <w:rPr>
          <w:noProof/>
        </w:rPr>
      </w:pPr>
      <w:r>
        <w:rPr>
          <w:noProof/>
        </w:rPr>
        <w:t xml:space="preserve">                                                                                </w:t>
      </w:r>
      <w:r w:rsidR="00143B28">
        <w:rPr>
          <w:noProof/>
        </w:rPr>
        <w:drawing>
          <wp:inline distT="0" distB="0" distL="0" distR="0" wp14:anchorId="12F2926E" wp14:editId="4694CACF">
            <wp:extent cx="5486400" cy="3200400"/>
            <wp:effectExtent l="38100" t="0" r="19050" b="190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3A042393" w14:textId="77777777" w:rsidR="00C5042C" w:rsidRDefault="00C5042C" w:rsidP="0018480F"/>
    <w:p w14:paraId="4BD58A74" w14:textId="504B8AF2" w:rsidR="00C5042C" w:rsidRDefault="006C3806" w:rsidP="00095E80">
      <w:pPr>
        <w:pStyle w:val="ListParagraph"/>
        <w:numPr>
          <w:ilvl w:val="0"/>
          <w:numId w:val="29"/>
        </w:numPr>
        <w:spacing w:before="60" w:after="0" w:line="288" w:lineRule="auto"/>
        <w:ind w:left="900" w:hanging="333"/>
      </w:pPr>
      <w:r>
        <w:t>Ngoài những thành phần giao diện mặc định của Android ra, chương trình còn tích hợp thêm các thư viện ngoài như sau:</w:t>
      </w:r>
    </w:p>
    <w:p w14:paraId="2432AE84" w14:textId="608DA110" w:rsidR="006C3806" w:rsidRPr="0018480F" w:rsidRDefault="006C3806" w:rsidP="00095E80">
      <w:pPr>
        <w:pStyle w:val="ListParagraph"/>
        <w:numPr>
          <w:ilvl w:val="0"/>
          <w:numId w:val="32"/>
        </w:numPr>
        <w:spacing w:after="0"/>
        <w:ind w:left="1260"/>
        <w:rPr>
          <w:rStyle w:val="CommandlineChar"/>
          <w:rFonts w:ascii="Times New Roman" w:hAnsi="Times New Roman" w:cs="Times New Roman"/>
          <w:sz w:val="26"/>
          <w:szCs w:val="22"/>
          <w:shd w:val="clear" w:color="auto" w:fill="auto"/>
        </w:rPr>
      </w:pPr>
      <w:r>
        <w:lastRenderedPageBreak/>
        <w:t xml:space="preserve">GMS: Thư viện hỗ trợ các tính năng liên quan đến bản đồ và định vị của Google. Tên đầy đủ: </w:t>
      </w:r>
      <w:r w:rsidRPr="0018480F">
        <w:rPr>
          <w:rStyle w:val="CommandlineChar"/>
        </w:rPr>
        <w:t>com.google.android.gms:play-services-maps:16.1.0</w:t>
      </w:r>
      <w:r w:rsidRPr="0018480F">
        <w:t>.</w:t>
      </w:r>
    </w:p>
    <w:p w14:paraId="55E6CAAA" w14:textId="48EBAFC4" w:rsidR="006C3806" w:rsidRDefault="006C3806" w:rsidP="00095E80">
      <w:pPr>
        <w:pStyle w:val="ListParagraph"/>
        <w:numPr>
          <w:ilvl w:val="0"/>
          <w:numId w:val="32"/>
        </w:numPr>
        <w:spacing w:after="0"/>
        <w:ind w:left="1260"/>
      </w:pPr>
      <w:r>
        <w:t xml:space="preserve">Socket.io: Thư viện hỗ trợ giao tiếp giữa client và server. Tên đầy đủ: </w:t>
      </w:r>
      <w:r w:rsidRPr="0018480F">
        <w:rPr>
          <w:rStyle w:val="CommandlineChar"/>
        </w:rPr>
        <w:t>io.socket:socket.io-client:1.0.0</w:t>
      </w:r>
      <w:r>
        <w:t>.</w:t>
      </w:r>
    </w:p>
    <w:p w14:paraId="14C2D962" w14:textId="14420065" w:rsidR="00C00D42" w:rsidRDefault="00050B60">
      <w:pPr>
        <w:pStyle w:val="ListParagraph"/>
        <w:numPr>
          <w:ilvl w:val="0"/>
          <w:numId w:val="32"/>
        </w:numPr>
        <w:spacing w:after="0"/>
        <w:ind w:left="1260"/>
      </w:pPr>
      <w:r>
        <w:t>P</w:t>
      </w:r>
      <w:r w:rsidRPr="00AD6399">
        <w:t>icasso</w:t>
      </w:r>
      <w:r>
        <w:t xml:space="preserve">: Dùng để tải hình ảnh khi có đường dẫn của ảnh. Tên đầy đủ: </w:t>
      </w:r>
      <w:r w:rsidRPr="0018480F">
        <w:rPr>
          <w:rStyle w:val="CommandlineChar"/>
        </w:rPr>
        <w:t>com.squareup.picasso:picasso:2.5.0</w:t>
      </w:r>
      <w:r>
        <w:t xml:space="preserve">. </w:t>
      </w:r>
    </w:p>
    <w:p w14:paraId="21CFF7A1" w14:textId="558C5F5D" w:rsidR="00C00D42" w:rsidRDefault="00C00D42" w:rsidP="00095E80">
      <w:pPr>
        <w:pStyle w:val="ListParagraph"/>
        <w:numPr>
          <w:ilvl w:val="0"/>
          <w:numId w:val="29"/>
        </w:numPr>
        <w:spacing w:before="60" w:after="0" w:line="288" w:lineRule="auto"/>
        <w:ind w:left="900" w:hanging="333"/>
      </w:pPr>
      <w:r>
        <w:t>Một số thư viện khác:</w:t>
      </w:r>
    </w:p>
    <w:p w14:paraId="05334D01" w14:textId="206190F7" w:rsidR="00050B60" w:rsidRDefault="00050B60" w:rsidP="003C7C6F">
      <w:pPr>
        <w:pStyle w:val="ListParagraph"/>
        <w:spacing w:before="60" w:after="0" w:line="288" w:lineRule="auto"/>
        <w:ind w:left="900"/>
      </w:pPr>
      <w:r>
        <w:t>+   AR: Thư viện hỗ trợ góc nhìn thực tế tăng cường cho client, đang phát triển.</w:t>
      </w:r>
    </w:p>
    <w:p w14:paraId="2A146674" w14:textId="04ED2916" w:rsidR="00933556" w:rsidRPr="003C7C6F" w:rsidRDefault="006C69DC" w:rsidP="003C7C6F">
      <w:r>
        <w:br w:type="page"/>
      </w:r>
    </w:p>
    <w:p w14:paraId="00044927" w14:textId="6BAB2C1E" w:rsidR="00933556" w:rsidRDefault="00C5042C" w:rsidP="00933556">
      <w:pPr>
        <w:pStyle w:val="Heading1"/>
      </w:pPr>
      <w:bookmarkStart w:id="223" w:name="_Toc9538833"/>
      <w:r w:rsidRPr="00450779">
        <w:lastRenderedPageBreak/>
        <w:t>PHẦN</w:t>
      </w:r>
      <w:r w:rsidRPr="007B73DC">
        <w:t xml:space="preserve"> I</w:t>
      </w:r>
      <w:r>
        <w:t>II</w:t>
      </w:r>
      <w:r w:rsidRPr="007B73DC">
        <w:t xml:space="preserve">: </w:t>
      </w:r>
      <w:r>
        <w:t xml:space="preserve">CÀI ĐẶT VÀ TRIỂN KHAI </w:t>
      </w:r>
      <w:r w:rsidR="00C313E9">
        <w:t>HỆ THỐNG</w:t>
      </w:r>
      <w:bookmarkEnd w:id="223"/>
    </w:p>
    <w:p w14:paraId="20C87765" w14:textId="77777777" w:rsidR="00933556" w:rsidRPr="003C7C6F" w:rsidRDefault="00933556" w:rsidP="003C7C6F"/>
    <w:p w14:paraId="1C8B579F" w14:textId="77777777" w:rsidR="00C5042C" w:rsidRDefault="00C5042C" w:rsidP="00C5042C">
      <w:pPr>
        <w:pStyle w:val="Heading2"/>
        <w:numPr>
          <w:ilvl w:val="1"/>
          <w:numId w:val="28"/>
        </w:numPr>
        <w:spacing w:after="240"/>
      </w:pPr>
      <w:bookmarkStart w:id="224" w:name="_Toc9538834"/>
      <w:r>
        <w:t>Sản phẩm</w:t>
      </w:r>
      <w:bookmarkEnd w:id="224"/>
    </w:p>
    <w:p w14:paraId="28AD29E2" w14:textId="13A1642A" w:rsidR="00C5042C" w:rsidRDefault="00C5042C" w:rsidP="00095E80">
      <w:pPr>
        <w:pStyle w:val="Heading3"/>
        <w:numPr>
          <w:ilvl w:val="2"/>
          <w:numId w:val="28"/>
        </w:numPr>
        <w:spacing w:after="240"/>
        <w:ind w:left="900" w:hanging="900"/>
      </w:pPr>
      <w:bookmarkStart w:id="225" w:name="_Toc9538835"/>
      <w:r>
        <w:t>Database</w:t>
      </w:r>
      <w:bookmarkEnd w:id="225"/>
    </w:p>
    <w:p w14:paraId="162C82A5" w14:textId="0A393A91" w:rsidR="00C5042C" w:rsidRDefault="00C5042C" w:rsidP="00095E80">
      <w:pPr>
        <w:pStyle w:val="ListParagraph"/>
        <w:numPr>
          <w:ilvl w:val="0"/>
          <w:numId w:val="29"/>
        </w:numPr>
        <w:spacing w:before="60" w:after="0" w:line="288" w:lineRule="auto"/>
        <w:ind w:left="900" w:hanging="333"/>
      </w:pPr>
      <w:r>
        <w:t xml:space="preserve">Cơ sở dữ liệu chạy trên </w:t>
      </w:r>
      <w:r w:rsidR="00861A07">
        <w:t xml:space="preserve">Microsoft </w:t>
      </w:r>
      <w:r>
        <w:t>SQL Server, bao gồm:</w:t>
      </w:r>
    </w:p>
    <w:p w14:paraId="449CA89E" w14:textId="0B24AACA" w:rsidR="00C5042C" w:rsidRDefault="00C5042C" w:rsidP="00095E80">
      <w:pPr>
        <w:pStyle w:val="ListParagraph"/>
        <w:numPr>
          <w:ilvl w:val="0"/>
          <w:numId w:val="32"/>
        </w:numPr>
        <w:spacing w:after="0"/>
        <w:ind w:left="1260"/>
      </w:pPr>
      <w:r>
        <w:t>1</w:t>
      </w:r>
      <w:r w:rsidR="00861A07">
        <w:t xml:space="preserve"> cơ sở dữ liệu</w:t>
      </w:r>
      <w:r w:rsidR="007D52D1">
        <w:t xml:space="preserve"> tên là</w:t>
      </w:r>
      <w:r>
        <w:t xml:space="preserve"> BKOD</w:t>
      </w:r>
      <w:r w:rsidR="007D52D1">
        <w:t>:</w:t>
      </w:r>
    </w:p>
    <w:p w14:paraId="48FD8379" w14:textId="328F080B" w:rsidR="00C5042C" w:rsidRDefault="004A58CF" w:rsidP="00095E80">
      <w:pPr>
        <w:pStyle w:val="ListParagraph"/>
        <w:numPr>
          <w:ilvl w:val="1"/>
          <w:numId w:val="32"/>
        </w:numPr>
        <w:spacing w:before="60" w:after="0" w:line="288" w:lineRule="auto"/>
        <w:ind w:left="1620"/>
      </w:pPr>
      <w:r>
        <w:t xml:space="preserve">13 </w:t>
      </w:r>
      <w:r w:rsidR="00861A07">
        <w:t>bảng</w:t>
      </w:r>
      <w:r w:rsidR="00AE782D">
        <w:t>, chi tiết</w:t>
      </w:r>
      <w:r>
        <w:t xml:space="preserve"> các bảng</w:t>
      </w:r>
      <w:r w:rsidR="00AE782D">
        <w:t xml:space="preserve"> xem mục </w:t>
      </w:r>
      <w:r w:rsidR="00AE782D">
        <w:fldChar w:fldCharType="begin"/>
      </w:r>
      <w:r w:rsidR="00AE782D">
        <w:instrText xml:space="preserve"> REF _Ref8637997 \h </w:instrText>
      </w:r>
      <w:r w:rsidR="00AE782D">
        <w:fldChar w:fldCharType="separate"/>
      </w:r>
      <w:ins w:id="226" w:author="Hùng Lê Mạnh" w:date="2019-05-23T22:15:00Z">
        <w:r w:rsidR="0052687B">
          <w:t>Thiết kế cơ sở dữ liệu</w:t>
        </w:r>
      </w:ins>
      <w:del w:id="227" w:author="Hùng Lê Mạnh" w:date="2019-05-23T22:15:00Z">
        <w:r w:rsidR="00050B60" w:rsidDel="0052687B">
          <w:delText>Thiết kế cơ sở dữ liệu</w:delText>
        </w:r>
      </w:del>
      <w:r w:rsidR="00AE782D">
        <w:fldChar w:fldCharType="end"/>
      </w:r>
      <w:r>
        <w:t>:</w:t>
      </w:r>
    </w:p>
    <w:p w14:paraId="7ABEC545" w14:textId="00DFF6EB" w:rsidR="00711D73" w:rsidRDefault="00711D73" w:rsidP="00095E80">
      <w:pPr>
        <w:pStyle w:val="ListParagraph"/>
        <w:numPr>
          <w:ilvl w:val="2"/>
          <w:numId w:val="32"/>
        </w:numPr>
        <w:spacing w:before="60" w:after="0" w:line="288" w:lineRule="auto"/>
        <w:ind w:left="1980"/>
      </w:pPr>
      <w:r>
        <w:t>Bảng User: Danh sách tài khoản</w:t>
      </w:r>
      <w:r w:rsidR="00A957CE">
        <w:t>.</w:t>
      </w:r>
    </w:p>
    <w:p w14:paraId="03A2F4F0" w14:textId="2B103EBC" w:rsidR="00711D73" w:rsidRPr="0053250D" w:rsidRDefault="00711D73" w:rsidP="00095E80">
      <w:pPr>
        <w:pStyle w:val="ListParagraph"/>
        <w:numPr>
          <w:ilvl w:val="2"/>
          <w:numId w:val="32"/>
        </w:numPr>
        <w:spacing w:before="60" w:after="0" w:line="288" w:lineRule="auto"/>
        <w:ind w:left="1980"/>
        <w:rPr>
          <w:lang w:val="fr-FR"/>
        </w:rPr>
      </w:pPr>
      <w:r w:rsidRPr="0053250D">
        <w:rPr>
          <w:lang w:val="fr-FR"/>
        </w:rPr>
        <w:t>Bảng Tour: Danh sách tour</w:t>
      </w:r>
      <w:r w:rsidR="00A957CE" w:rsidRPr="0053250D">
        <w:rPr>
          <w:lang w:val="fr-FR"/>
        </w:rPr>
        <w:t>.</w:t>
      </w:r>
    </w:p>
    <w:p w14:paraId="1D9B3AE2" w14:textId="29436FF7" w:rsidR="00711D73" w:rsidRPr="0053250D" w:rsidRDefault="00711D73" w:rsidP="00095E80">
      <w:pPr>
        <w:pStyle w:val="ListParagraph"/>
        <w:numPr>
          <w:ilvl w:val="2"/>
          <w:numId w:val="32"/>
        </w:numPr>
        <w:spacing w:before="60" w:after="0" w:line="288" w:lineRule="auto"/>
        <w:ind w:left="1980"/>
        <w:rPr>
          <w:lang w:val="fr-FR"/>
        </w:rPr>
      </w:pPr>
      <w:r w:rsidRPr="0053250D">
        <w:rPr>
          <w:lang w:val="fr-FR"/>
        </w:rPr>
        <w:t>Bảng Tour2Member: Liên kết tour và danh sách thành viên</w:t>
      </w:r>
      <w:r w:rsidR="00A957CE" w:rsidRPr="0053250D">
        <w:rPr>
          <w:lang w:val="fr-FR"/>
        </w:rPr>
        <w:t>.</w:t>
      </w:r>
    </w:p>
    <w:p w14:paraId="672EC392" w14:textId="1B2B2884" w:rsidR="00711D73" w:rsidRDefault="00711D73" w:rsidP="00095E80">
      <w:pPr>
        <w:pStyle w:val="ListParagraph"/>
        <w:numPr>
          <w:ilvl w:val="2"/>
          <w:numId w:val="32"/>
        </w:numPr>
        <w:spacing w:before="60" w:after="0" w:line="288" w:lineRule="auto"/>
        <w:ind w:left="1980"/>
      </w:pPr>
      <w:r>
        <w:t>Bảng Message: Danh sách tin nhắn trong 1 cuộc hội thoại</w:t>
      </w:r>
      <w:r w:rsidR="00A957CE">
        <w:t>.</w:t>
      </w:r>
    </w:p>
    <w:p w14:paraId="08119F38" w14:textId="61BE209D" w:rsidR="00711D73" w:rsidRDefault="00711D73" w:rsidP="00095E80">
      <w:pPr>
        <w:pStyle w:val="ListParagraph"/>
        <w:numPr>
          <w:ilvl w:val="2"/>
          <w:numId w:val="32"/>
        </w:numPr>
        <w:spacing w:before="60" w:after="0" w:line="288" w:lineRule="auto"/>
        <w:ind w:left="1980"/>
      </w:pPr>
      <w:r>
        <w:t>Bảng Timesheet: Danh sách các chặng tham quan của tour</w:t>
      </w:r>
      <w:r w:rsidR="00A957CE">
        <w:t>.</w:t>
      </w:r>
    </w:p>
    <w:p w14:paraId="2715DF64" w14:textId="71D5D3CA" w:rsidR="00711D73" w:rsidRPr="0053250D" w:rsidRDefault="00711D73" w:rsidP="00095E80">
      <w:pPr>
        <w:pStyle w:val="ListParagraph"/>
        <w:numPr>
          <w:ilvl w:val="2"/>
          <w:numId w:val="32"/>
        </w:numPr>
        <w:spacing w:before="60" w:after="0" w:line="288" w:lineRule="auto"/>
        <w:ind w:left="1980"/>
        <w:rPr>
          <w:lang w:val="fr-FR"/>
        </w:rPr>
      </w:pPr>
      <w:r w:rsidRPr="0053250D">
        <w:rPr>
          <w:lang w:val="fr-FR"/>
        </w:rPr>
        <w:t>Bảng Tour2Timesheet: Liên kết tour và chặng</w:t>
      </w:r>
      <w:r w:rsidR="00A957CE" w:rsidRPr="0053250D">
        <w:rPr>
          <w:lang w:val="fr-FR"/>
        </w:rPr>
        <w:t>.</w:t>
      </w:r>
    </w:p>
    <w:p w14:paraId="0D27D413" w14:textId="332AD6C8" w:rsidR="00711D73" w:rsidRDefault="00711D73" w:rsidP="00095E80">
      <w:pPr>
        <w:pStyle w:val="ListParagraph"/>
        <w:numPr>
          <w:ilvl w:val="2"/>
          <w:numId w:val="32"/>
        </w:numPr>
        <w:spacing w:before="60" w:after="0" w:line="288" w:lineRule="auto"/>
        <w:ind w:left="1980"/>
      </w:pPr>
      <w:r>
        <w:t>Bảng Classroom: Danh sách các phòng học</w:t>
      </w:r>
      <w:r w:rsidR="00A957CE">
        <w:t>.</w:t>
      </w:r>
    </w:p>
    <w:p w14:paraId="4BFFA116" w14:textId="0D7E8DCD" w:rsidR="00711D73" w:rsidRDefault="00711D73" w:rsidP="00095E80">
      <w:pPr>
        <w:pStyle w:val="ListParagraph"/>
        <w:numPr>
          <w:ilvl w:val="2"/>
          <w:numId w:val="32"/>
        </w:numPr>
        <w:spacing w:before="60" w:after="0" w:line="288" w:lineRule="auto"/>
        <w:ind w:left="1980"/>
      </w:pPr>
      <w:r>
        <w:t>Bảng Manager: Danh sách các người quản lý phòng học theo từng khung giờ</w:t>
      </w:r>
      <w:r w:rsidR="00A957CE">
        <w:t>.</w:t>
      </w:r>
    </w:p>
    <w:p w14:paraId="28D3AE12" w14:textId="4B12AE77" w:rsidR="00711D73" w:rsidRDefault="00711D73" w:rsidP="00095E80">
      <w:pPr>
        <w:pStyle w:val="ListParagraph"/>
        <w:numPr>
          <w:ilvl w:val="2"/>
          <w:numId w:val="32"/>
        </w:numPr>
        <w:spacing w:before="60" w:after="0" w:line="288" w:lineRule="auto"/>
        <w:ind w:left="1980"/>
      </w:pPr>
      <w:r>
        <w:t>Bảng Timesheet2Classroom: Liên kết chặng, phòng học và người quản lý</w:t>
      </w:r>
      <w:r w:rsidR="00A957CE">
        <w:t>.</w:t>
      </w:r>
    </w:p>
    <w:p w14:paraId="5BC9C3A7" w14:textId="26BBDF87" w:rsidR="00711D73" w:rsidRDefault="00711D73" w:rsidP="00095E80">
      <w:pPr>
        <w:pStyle w:val="ListParagraph"/>
        <w:numPr>
          <w:ilvl w:val="2"/>
          <w:numId w:val="32"/>
        </w:numPr>
        <w:spacing w:before="60" w:after="0" w:line="288" w:lineRule="auto"/>
        <w:ind w:left="1980"/>
      </w:pPr>
      <w:r>
        <w:t>Bảng Building: Danh sách các toà nhà của trường</w:t>
      </w:r>
      <w:r w:rsidR="00A957CE">
        <w:t>.</w:t>
      </w:r>
    </w:p>
    <w:p w14:paraId="6663B2B6" w14:textId="107AFEC9" w:rsidR="00711D73" w:rsidRDefault="00711D73" w:rsidP="00095E80">
      <w:pPr>
        <w:pStyle w:val="ListParagraph"/>
        <w:numPr>
          <w:ilvl w:val="2"/>
          <w:numId w:val="32"/>
        </w:numPr>
        <w:spacing w:before="60" w:after="0" w:line="288" w:lineRule="auto"/>
        <w:ind w:left="1980"/>
      </w:pPr>
      <w:r>
        <w:t>Bảng Building2Classroom: Liên kết toà nhà và các phòng học trong đó</w:t>
      </w:r>
      <w:r w:rsidR="00A957CE">
        <w:t>.</w:t>
      </w:r>
    </w:p>
    <w:p w14:paraId="19CBD02E" w14:textId="598D1619" w:rsidR="00711D73" w:rsidRDefault="00711D73" w:rsidP="00095E80">
      <w:pPr>
        <w:pStyle w:val="ListParagraph"/>
        <w:numPr>
          <w:ilvl w:val="2"/>
          <w:numId w:val="32"/>
        </w:numPr>
        <w:spacing w:before="60" w:after="0" w:line="288" w:lineRule="auto"/>
        <w:ind w:left="1980"/>
      </w:pPr>
      <w:r>
        <w:t>Bảng News: Danh sách tin tức</w:t>
      </w:r>
      <w:r w:rsidR="00A957CE">
        <w:t>.</w:t>
      </w:r>
    </w:p>
    <w:p w14:paraId="23757927" w14:textId="149595F3" w:rsidR="00711D73" w:rsidRDefault="00711D73" w:rsidP="00095E80">
      <w:pPr>
        <w:pStyle w:val="ListParagraph"/>
        <w:numPr>
          <w:ilvl w:val="2"/>
          <w:numId w:val="32"/>
        </w:numPr>
        <w:spacing w:before="60" w:after="0" w:line="288" w:lineRule="auto"/>
        <w:ind w:left="1980"/>
      </w:pPr>
      <w:r>
        <w:t>Bảng Setting: Cài đặt</w:t>
      </w:r>
      <w:r w:rsidR="00A957CE">
        <w:t>.</w:t>
      </w:r>
    </w:p>
    <w:p w14:paraId="4949A7F3" w14:textId="6A0996CA" w:rsidR="001933D4" w:rsidRDefault="001933D4" w:rsidP="00095E80">
      <w:pPr>
        <w:pStyle w:val="Heading3"/>
        <w:numPr>
          <w:ilvl w:val="2"/>
          <w:numId w:val="28"/>
        </w:numPr>
        <w:spacing w:after="240"/>
        <w:ind w:left="900" w:hanging="900"/>
      </w:pPr>
      <w:bookmarkStart w:id="228" w:name="_Toc9538836"/>
      <w:r>
        <w:t>Client</w:t>
      </w:r>
      <w:bookmarkEnd w:id="228"/>
    </w:p>
    <w:p w14:paraId="29BCF2A4" w14:textId="5608BD0D" w:rsidR="001933D4" w:rsidRDefault="00BD6350" w:rsidP="00095E80">
      <w:pPr>
        <w:pStyle w:val="ListParagraph"/>
        <w:numPr>
          <w:ilvl w:val="0"/>
          <w:numId w:val="29"/>
        </w:numPr>
        <w:spacing w:before="60" w:after="0" w:line="288" w:lineRule="auto"/>
        <w:ind w:left="900" w:hanging="333"/>
      </w:pPr>
      <w:r>
        <w:t>1 ứng dụng Android</w:t>
      </w:r>
      <w:r w:rsidR="001933D4">
        <w:t>, bao gồm:</w:t>
      </w:r>
    </w:p>
    <w:p w14:paraId="664A3E6C" w14:textId="32BAA741" w:rsidR="001933D4" w:rsidRDefault="001933D4" w:rsidP="00095E80">
      <w:pPr>
        <w:pStyle w:val="ListParagraph"/>
        <w:numPr>
          <w:ilvl w:val="0"/>
          <w:numId w:val="32"/>
        </w:numPr>
        <w:spacing w:after="0"/>
        <w:ind w:left="1260"/>
      </w:pPr>
      <w:r>
        <w:t xml:space="preserve">1 </w:t>
      </w:r>
      <w:r w:rsidR="00BD6350">
        <w:t>file cài đặt</w:t>
      </w:r>
      <w:r w:rsidR="00A31403">
        <w:t xml:space="preserve"> .apk</w:t>
      </w:r>
      <w:r w:rsidR="007D52D1">
        <w:t>.</w:t>
      </w:r>
    </w:p>
    <w:p w14:paraId="3DAF35DE" w14:textId="16613451" w:rsidR="00DE0129" w:rsidRDefault="00DE0129" w:rsidP="00095E80">
      <w:pPr>
        <w:pStyle w:val="ListParagraph"/>
        <w:numPr>
          <w:ilvl w:val="0"/>
          <w:numId w:val="32"/>
        </w:numPr>
        <w:spacing w:after="0"/>
        <w:ind w:left="1260"/>
      </w:pPr>
      <w:r>
        <w:t xml:space="preserve">1 thư mục </w:t>
      </w:r>
      <w:r w:rsidR="00E53C98">
        <w:t>project</w:t>
      </w:r>
      <w:r w:rsidR="00FE3D15">
        <w:t xml:space="preserve"> tại đường dẫn </w:t>
      </w:r>
      <w:r w:rsidR="00FE3D15" w:rsidRPr="0018480F">
        <w:rPr>
          <w:rStyle w:val="CommandlineChar"/>
        </w:rPr>
        <w:t>Source\BKOD-AndroidClient</w:t>
      </w:r>
      <w:r>
        <w:t>, bao gồm:</w:t>
      </w:r>
    </w:p>
    <w:p w14:paraId="5ADD8C14" w14:textId="3A690991" w:rsidR="00E53C98" w:rsidRDefault="00E53C98" w:rsidP="00095E80">
      <w:pPr>
        <w:pStyle w:val="ListParagraph"/>
        <w:numPr>
          <w:ilvl w:val="1"/>
          <w:numId w:val="32"/>
        </w:numPr>
        <w:spacing w:before="60" w:after="0" w:line="288" w:lineRule="auto"/>
        <w:ind w:left="1620"/>
      </w:pPr>
      <w:r>
        <w:t xml:space="preserve">1 thư mục mã nguồn tại đường dẫn </w:t>
      </w:r>
    </w:p>
    <w:p w14:paraId="0053C67F" w14:textId="06F5F32F" w:rsidR="00E53C98" w:rsidRPr="0053250D" w:rsidRDefault="00E53C98" w:rsidP="00095E80">
      <w:pPr>
        <w:pStyle w:val="ListParagraph"/>
        <w:spacing w:before="60" w:after="0" w:line="288" w:lineRule="auto"/>
        <w:ind w:left="1620"/>
        <w:rPr>
          <w:lang w:val="fr-FR"/>
        </w:rPr>
      </w:pPr>
      <w:r w:rsidRPr="0053250D">
        <w:rPr>
          <w:rStyle w:val="CommandlineChar"/>
          <w:lang w:val="fr-FR"/>
        </w:rPr>
        <w:t>Source\BKOD-AndroidClient\app\src\main\java</w:t>
      </w:r>
      <w:r w:rsidRPr="0053250D">
        <w:rPr>
          <w:lang w:val="fr-FR"/>
        </w:rPr>
        <w:t>, bao gồm:</w:t>
      </w:r>
    </w:p>
    <w:p w14:paraId="5C55D0E0" w14:textId="27DB8157" w:rsidR="00DE0129" w:rsidRPr="0053250D" w:rsidRDefault="007721F4">
      <w:pPr>
        <w:pStyle w:val="ListParagraph"/>
        <w:numPr>
          <w:ilvl w:val="2"/>
          <w:numId w:val="32"/>
        </w:numPr>
        <w:spacing w:before="60" w:after="0" w:line="288" w:lineRule="auto"/>
        <w:ind w:left="1980"/>
        <w:rPr>
          <w:lang w:val="fr-FR"/>
        </w:rPr>
      </w:pPr>
      <w:r w:rsidRPr="0053250D">
        <w:rPr>
          <w:lang w:val="fr-FR"/>
        </w:rPr>
        <w:t>Thư mục</w:t>
      </w:r>
      <w:r w:rsidR="007D05A4" w:rsidRPr="0053250D">
        <w:rPr>
          <w:lang w:val="fr-FR"/>
        </w:rPr>
        <w:t xml:space="preserve"> </w:t>
      </w:r>
      <w:r w:rsidR="007D05A4" w:rsidRPr="0053250D">
        <w:rPr>
          <w:rStyle w:val="CommandlineChar"/>
          <w:lang w:val="fr-FR"/>
        </w:rPr>
        <w:t>Classes</w:t>
      </w:r>
      <w:r w:rsidR="007D05A4" w:rsidRPr="0053250D">
        <w:rPr>
          <w:lang w:val="fr-FR"/>
        </w:rPr>
        <w:t>, chứa các lớp hỗ trợ, bao gồm:</w:t>
      </w:r>
    </w:p>
    <w:p w14:paraId="2AFDAFD0" w14:textId="1940A14A" w:rsidR="007D05A4" w:rsidRPr="0053250D" w:rsidRDefault="007D05A4" w:rsidP="007D05A4">
      <w:pPr>
        <w:pStyle w:val="ListParagraph"/>
        <w:numPr>
          <w:ilvl w:val="3"/>
          <w:numId w:val="32"/>
        </w:numPr>
        <w:spacing w:before="60" w:after="0" w:line="288" w:lineRule="auto"/>
        <w:ind w:left="2340"/>
        <w:rPr>
          <w:lang w:val="fr-FR"/>
        </w:rPr>
      </w:pPr>
      <w:r w:rsidRPr="0053250D">
        <w:rPr>
          <w:lang w:val="fr-FR"/>
        </w:rPr>
        <w:t xml:space="preserve">File </w:t>
      </w:r>
      <w:r w:rsidRPr="0053250D">
        <w:rPr>
          <w:rStyle w:val="CommandlineChar"/>
          <w:lang w:val="fr-FR"/>
        </w:rPr>
        <w:t>NDSpinner.java</w:t>
      </w:r>
      <w:r w:rsidRPr="0053250D">
        <w:rPr>
          <w:lang w:val="fr-FR"/>
        </w:rPr>
        <w:t xml:space="preserve">: Hỗ trợ các thao tác chọn </w:t>
      </w:r>
      <w:r w:rsidR="00584C72" w:rsidRPr="0053250D">
        <w:rPr>
          <w:lang w:val="fr-FR"/>
        </w:rPr>
        <w:t>các mục trong</w:t>
      </w:r>
      <w:r w:rsidRPr="0053250D">
        <w:rPr>
          <w:lang w:val="fr-FR"/>
        </w:rPr>
        <w:t xml:space="preserve"> danh sách xổ xuống (danh sách thành viên, danh sách chặng trong 1 tour,…)</w:t>
      </w:r>
      <w:r w:rsidR="00AF6A60" w:rsidRPr="0053250D">
        <w:rPr>
          <w:lang w:val="fr-FR"/>
        </w:rPr>
        <w:t>.</w:t>
      </w:r>
    </w:p>
    <w:p w14:paraId="1B4E48E3" w14:textId="2EE0C2E1" w:rsidR="00AF6A60" w:rsidRPr="0053250D" w:rsidRDefault="00AF6A60" w:rsidP="007D05A4">
      <w:pPr>
        <w:pStyle w:val="ListParagraph"/>
        <w:numPr>
          <w:ilvl w:val="3"/>
          <w:numId w:val="32"/>
        </w:numPr>
        <w:spacing w:before="60" w:after="0" w:line="288" w:lineRule="auto"/>
        <w:ind w:left="2340"/>
        <w:rPr>
          <w:lang w:val="fr-FR"/>
        </w:rPr>
      </w:pPr>
      <w:r w:rsidRPr="0053250D">
        <w:rPr>
          <w:lang w:val="fr-FR"/>
        </w:rPr>
        <w:t xml:space="preserve">File </w:t>
      </w:r>
      <w:r w:rsidR="00292F18" w:rsidRPr="0053250D">
        <w:rPr>
          <w:rStyle w:val="CommandlineChar"/>
          <w:lang w:val="fr-FR"/>
        </w:rPr>
        <w:t>UserInfo</w:t>
      </w:r>
      <w:r w:rsidRPr="0053250D">
        <w:rPr>
          <w:rStyle w:val="CommandlineChar"/>
          <w:lang w:val="fr-FR"/>
        </w:rPr>
        <w:t>.java</w:t>
      </w:r>
      <w:r w:rsidRPr="0053250D">
        <w:rPr>
          <w:lang w:val="fr-FR"/>
        </w:rPr>
        <w:t>:</w:t>
      </w:r>
      <w:r w:rsidR="00292F18" w:rsidRPr="0053250D">
        <w:rPr>
          <w:lang w:val="fr-FR"/>
        </w:rPr>
        <w:t xml:space="preserve"> Chứa các thông tin người dùng.</w:t>
      </w:r>
    </w:p>
    <w:p w14:paraId="09923DB6" w14:textId="7FA4E273" w:rsidR="00AF6A60" w:rsidRPr="0053250D" w:rsidRDefault="00AF6A60" w:rsidP="007D05A4">
      <w:pPr>
        <w:pStyle w:val="ListParagraph"/>
        <w:numPr>
          <w:ilvl w:val="3"/>
          <w:numId w:val="32"/>
        </w:numPr>
        <w:spacing w:before="60" w:after="0" w:line="288" w:lineRule="auto"/>
        <w:ind w:left="2340"/>
        <w:rPr>
          <w:lang w:val="fr-FR"/>
        </w:rPr>
      </w:pPr>
      <w:r w:rsidRPr="0053250D">
        <w:rPr>
          <w:lang w:val="fr-FR"/>
        </w:rPr>
        <w:lastRenderedPageBreak/>
        <w:t>File</w:t>
      </w:r>
      <w:r w:rsidR="00292F18" w:rsidRPr="0053250D">
        <w:rPr>
          <w:lang w:val="fr-FR"/>
        </w:rPr>
        <w:t xml:space="preserve"> </w:t>
      </w:r>
      <w:r w:rsidR="00292F18" w:rsidRPr="0053250D">
        <w:rPr>
          <w:rStyle w:val="CommandlineChar"/>
          <w:lang w:val="fr-FR"/>
        </w:rPr>
        <w:t>ZoomableImageView</w:t>
      </w:r>
      <w:r w:rsidRPr="0053250D">
        <w:rPr>
          <w:rStyle w:val="CommandlineChar"/>
          <w:lang w:val="fr-FR"/>
        </w:rPr>
        <w:t>.java</w:t>
      </w:r>
      <w:r w:rsidRPr="0053250D">
        <w:rPr>
          <w:lang w:val="fr-FR"/>
        </w:rPr>
        <w:t>:</w:t>
      </w:r>
      <w:r w:rsidR="00292F18" w:rsidRPr="0053250D">
        <w:rPr>
          <w:lang w:val="fr-FR"/>
        </w:rPr>
        <w:t xml:space="preserve"> Hỗ trợ thao tác thu phóng hình ảnh ở tab hình ảnh minh hoạ tour.</w:t>
      </w:r>
    </w:p>
    <w:p w14:paraId="5953B9FA" w14:textId="77777777" w:rsidR="00E51E03" w:rsidRDefault="00292F18" w:rsidP="00292F18">
      <w:pPr>
        <w:pStyle w:val="ListParagraph"/>
        <w:numPr>
          <w:ilvl w:val="2"/>
          <w:numId w:val="32"/>
        </w:numPr>
        <w:spacing w:before="60" w:after="0" w:line="288" w:lineRule="auto"/>
        <w:ind w:left="1980"/>
      </w:pPr>
      <w:r>
        <w:t>Thư mục</w:t>
      </w:r>
    </w:p>
    <w:p w14:paraId="73903FCC" w14:textId="132C4340" w:rsidR="00292F18" w:rsidRDefault="00E51E03" w:rsidP="00095E80">
      <w:pPr>
        <w:pStyle w:val="ListParagraph"/>
        <w:spacing w:before="60" w:after="0" w:line="288" w:lineRule="auto"/>
        <w:ind w:left="1980"/>
      </w:pPr>
      <w:r w:rsidRPr="00E51E03">
        <w:rPr>
          <w:rStyle w:val="CommandlineChar"/>
        </w:rPr>
        <w:t>com\example\administrator\bkod_androidclient</w:t>
      </w:r>
      <w:r w:rsidR="00292F18">
        <w:t>, chứa các lớp</w:t>
      </w:r>
      <w:r>
        <w:t xml:space="preserve"> giao diện quan trọng</w:t>
      </w:r>
      <w:r w:rsidR="00292F18">
        <w:t>, bao gồm:</w:t>
      </w:r>
    </w:p>
    <w:p w14:paraId="1988F383" w14:textId="77092A0C" w:rsidR="00E51E03" w:rsidRDefault="00E51E03" w:rsidP="00095E80">
      <w:pPr>
        <w:pStyle w:val="ListParagraph"/>
        <w:numPr>
          <w:ilvl w:val="3"/>
          <w:numId w:val="32"/>
        </w:numPr>
        <w:spacing w:before="60" w:after="0" w:line="288" w:lineRule="auto"/>
        <w:ind w:left="2340"/>
      </w:pPr>
      <w:r>
        <w:t xml:space="preserve">Thư mục </w:t>
      </w:r>
      <w:r w:rsidRPr="00095E80">
        <w:rPr>
          <w:rStyle w:val="CommandlineChar"/>
        </w:rPr>
        <w:t>Adapter</w:t>
      </w:r>
      <w:r>
        <w:t xml:space="preserve">, chứa các </w:t>
      </w:r>
      <w:r w:rsidR="00584C72">
        <w:t>lớp hỗ trợ hiển thị giao diện các mục trong danh sách, bao gồm</w:t>
      </w:r>
      <w:r>
        <w:t>:</w:t>
      </w:r>
    </w:p>
    <w:p w14:paraId="68C12EA2" w14:textId="359F14DB" w:rsidR="00584C72" w:rsidRDefault="00584C72" w:rsidP="00095E80">
      <w:pPr>
        <w:pStyle w:val="ListParagraph"/>
        <w:numPr>
          <w:ilvl w:val="4"/>
          <w:numId w:val="47"/>
        </w:numPr>
        <w:spacing w:before="60" w:after="0" w:line="288" w:lineRule="auto"/>
        <w:ind w:left="2700"/>
      </w:pPr>
      <w:r>
        <w:t xml:space="preserve">File </w:t>
      </w:r>
      <w:r w:rsidRPr="00584C72">
        <w:rPr>
          <w:rStyle w:val="CommandlineChar"/>
        </w:rPr>
        <w:t>ConversationsAdapter</w:t>
      </w:r>
      <w:r w:rsidRPr="00391B72">
        <w:rPr>
          <w:rStyle w:val="CommandlineChar"/>
        </w:rPr>
        <w:t>.java</w:t>
      </w:r>
      <w:r>
        <w:t>: Hiển thị giao diện các mục trong danh sách hội thoại.</w:t>
      </w:r>
    </w:p>
    <w:p w14:paraId="5626E17B" w14:textId="4B9436F2" w:rsidR="00584C72" w:rsidRDefault="00584C72" w:rsidP="00095E80">
      <w:pPr>
        <w:pStyle w:val="ListParagraph"/>
        <w:numPr>
          <w:ilvl w:val="4"/>
          <w:numId w:val="47"/>
        </w:numPr>
        <w:spacing w:before="60" w:after="0" w:line="288" w:lineRule="auto"/>
        <w:ind w:left="2700"/>
      </w:pPr>
      <w:r>
        <w:t xml:space="preserve">File </w:t>
      </w:r>
      <w:r w:rsidRPr="00584C72">
        <w:rPr>
          <w:rStyle w:val="CommandlineChar"/>
        </w:rPr>
        <w:t>CounselorsAdapter</w:t>
      </w:r>
      <w:r w:rsidRPr="00391B72">
        <w:rPr>
          <w:rStyle w:val="CommandlineChar"/>
        </w:rPr>
        <w:t>.java</w:t>
      </w:r>
      <w:r>
        <w:t>:</w:t>
      </w:r>
      <w:r w:rsidRPr="00584C72">
        <w:t xml:space="preserve"> </w:t>
      </w:r>
      <w:r>
        <w:t>Hiển thị giao diện các mục trong danh sách tư vấn viên.</w:t>
      </w:r>
    </w:p>
    <w:p w14:paraId="2CA5035A" w14:textId="132BBEE5" w:rsidR="00584C72" w:rsidRDefault="00584C72" w:rsidP="00095E80">
      <w:pPr>
        <w:pStyle w:val="ListParagraph"/>
        <w:numPr>
          <w:ilvl w:val="4"/>
          <w:numId w:val="47"/>
        </w:numPr>
        <w:spacing w:before="60" w:after="0" w:line="288" w:lineRule="auto"/>
        <w:ind w:left="2700"/>
      </w:pPr>
      <w:r>
        <w:t xml:space="preserve">File </w:t>
      </w:r>
      <w:r w:rsidRPr="00584C72">
        <w:rPr>
          <w:rStyle w:val="CommandlineChar"/>
        </w:rPr>
        <w:t>MessageAdapter</w:t>
      </w:r>
      <w:r w:rsidRPr="00391B72">
        <w:rPr>
          <w:rStyle w:val="CommandlineChar"/>
        </w:rPr>
        <w:t>.java</w:t>
      </w:r>
      <w:r>
        <w:t>:</w:t>
      </w:r>
      <w:r w:rsidRPr="00584C72">
        <w:t xml:space="preserve"> </w:t>
      </w:r>
      <w:r>
        <w:t>Hiển thị giao diện các mục trong danh sách tin nhắn.</w:t>
      </w:r>
    </w:p>
    <w:p w14:paraId="0A9DDA48" w14:textId="0E93F72B" w:rsidR="00584C72" w:rsidRDefault="00584C72" w:rsidP="00584C72">
      <w:pPr>
        <w:pStyle w:val="ListParagraph"/>
        <w:numPr>
          <w:ilvl w:val="4"/>
          <w:numId w:val="47"/>
        </w:numPr>
        <w:spacing w:before="60" w:after="0" w:line="288" w:lineRule="auto"/>
        <w:ind w:left="2700"/>
      </w:pPr>
      <w:r>
        <w:t xml:space="preserve">File </w:t>
      </w:r>
      <w:r w:rsidRPr="00584C72">
        <w:rPr>
          <w:rStyle w:val="CommandlineChar"/>
        </w:rPr>
        <w:t>NewsAdapter</w:t>
      </w:r>
      <w:r w:rsidRPr="00391B72">
        <w:rPr>
          <w:rStyle w:val="CommandlineChar"/>
        </w:rPr>
        <w:t>.java</w:t>
      </w:r>
      <w:r>
        <w:t>:</w:t>
      </w:r>
      <w:r w:rsidRPr="00584C72">
        <w:t xml:space="preserve"> </w:t>
      </w:r>
      <w:r>
        <w:t>Hiển thị giao diện các mục trong danh sách tin tức.</w:t>
      </w:r>
    </w:p>
    <w:p w14:paraId="64CBA54A" w14:textId="51009C09" w:rsidR="00584C72" w:rsidRDefault="00584C72" w:rsidP="00584C72">
      <w:pPr>
        <w:pStyle w:val="ListParagraph"/>
        <w:numPr>
          <w:ilvl w:val="4"/>
          <w:numId w:val="47"/>
        </w:numPr>
        <w:spacing w:before="60" w:after="0" w:line="288" w:lineRule="auto"/>
        <w:ind w:left="2700"/>
      </w:pPr>
      <w:r>
        <w:t xml:space="preserve">File </w:t>
      </w:r>
      <w:r w:rsidRPr="00584C72">
        <w:rPr>
          <w:rStyle w:val="CommandlineChar"/>
        </w:rPr>
        <w:t>TourAdapter</w:t>
      </w:r>
      <w:r w:rsidRPr="00391B72">
        <w:rPr>
          <w:rStyle w:val="CommandlineChar"/>
        </w:rPr>
        <w:t>.java</w:t>
      </w:r>
      <w:r>
        <w:t>:</w:t>
      </w:r>
      <w:r w:rsidRPr="00584C72">
        <w:t xml:space="preserve"> </w:t>
      </w:r>
      <w:r>
        <w:t>Hiển thị giao diện các mục trong danh sách tour.</w:t>
      </w:r>
    </w:p>
    <w:p w14:paraId="7390FD5E" w14:textId="2AA82FAB" w:rsidR="00584C72" w:rsidRDefault="00584C72" w:rsidP="00584C72">
      <w:pPr>
        <w:pStyle w:val="ListParagraph"/>
        <w:numPr>
          <w:ilvl w:val="4"/>
          <w:numId w:val="47"/>
        </w:numPr>
        <w:spacing w:before="60" w:after="0" w:line="288" w:lineRule="auto"/>
        <w:ind w:left="2700"/>
      </w:pPr>
      <w:r>
        <w:t xml:space="preserve">File </w:t>
      </w:r>
      <w:r w:rsidRPr="00584C72">
        <w:rPr>
          <w:rStyle w:val="CommandlineChar"/>
        </w:rPr>
        <w:t>TourMemberAdapter</w:t>
      </w:r>
      <w:r w:rsidRPr="00391B72">
        <w:rPr>
          <w:rStyle w:val="CommandlineChar"/>
        </w:rPr>
        <w:t>.java</w:t>
      </w:r>
      <w:r>
        <w:t>:</w:t>
      </w:r>
      <w:r w:rsidRPr="00584C72">
        <w:t xml:space="preserve"> </w:t>
      </w:r>
      <w:r>
        <w:t>Hiển thị giao diện các mục trong danh sách thành viên trong tour.</w:t>
      </w:r>
    </w:p>
    <w:p w14:paraId="04885C9E" w14:textId="031F71CC" w:rsidR="00FD0683" w:rsidRDefault="00584C72" w:rsidP="00FD0683">
      <w:pPr>
        <w:pStyle w:val="ListParagraph"/>
        <w:numPr>
          <w:ilvl w:val="4"/>
          <w:numId w:val="47"/>
        </w:numPr>
        <w:spacing w:before="60" w:after="0" w:line="288" w:lineRule="auto"/>
        <w:ind w:left="2700"/>
      </w:pPr>
      <w:r>
        <w:t xml:space="preserve">File </w:t>
      </w:r>
      <w:r w:rsidRPr="00584C72">
        <w:rPr>
          <w:rStyle w:val="CommandlineChar"/>
        </w:rPr>
        <w:t>TourTimesheetAdapter</w:t>
      </w:r>
      <w:r w:rsidRPr="00391B72">
        <w:rPr>
          <w:rStyle w:val="CommandlineChar"/>
        </w:rPr>
        <w:t>.java</w:t>
      </w:r>
      <w:r>
        <w:t>: Hiển thị giao diện các mục trong danh sách chặng trong tour.</w:t>
      </w:r>
    </w:p>
    <w:p w14:paraId="0357E388" w14:textId="02A42115" w:rsidR="00FD0683" w:rsidRDefault="00FD0683" w:rsidP="00095E80">
      <w:pPr>
        <w:pStyle w:val="ListParagraph"/>
        <w:numPr>
          <w:ilvl w:val="3"/>
          <w:numId w:val="32"/>
        </w:numPr>
        <w:spacing w:before="60" w:after="0" w:line="288" w:lineRule="auto"/>
        <w:ind w:left="2340"/>
      </w:pPr>
      <w:r>
        <w:t xml:space="preserve">Thư mục </w:t>
      </w:r>
      <w:r>
        <w:rPr>
          <w:rStyle w:val="CommandlineChar"/>
        </w:rPr>
        <w:t>model</w:t>
      </w:r>
      <w:r>
        <w:t xml:space="preserve">, chứa các lớp dữ liệu cho các lớp Adapter và các lớp </w:t>
      </w:r>
      <w:r w:rsidR="00BE442B">
        <w:t>khởi tạo các tab</w:t>
      </w:r>
      <w:r>
        <w:t>, bao gồm:</w:t>
      </w:r>
    </w:p>
    <w:p w14:paraId="5DC090C0" w14:textId="70123E5E" w:rsidR="00FD0683" w:rsidRDefault="00FD0683" w:rsidP="00095E80">
      <w:pPr>
        <w:pStyle w:val="ListParagraph"/>
        <w:numPr>
          <w:ilvl w:val="4"/>
          <w:numId w:val="47"/>
        </w:numPr>
        <w:spacing w:before="60" w:after="0" w:line="288" w:lineRule="auto"/>
        <w:ind w:left="2700"/>
      </w:pPr>
      <w:r>
        <w:t xml:space="preserve">File </w:t>
      </w:r>
      <w:r w:rsidRPr="00FD0683">
        <w:rPr>
          <w:rStyle w:val="CommandlineChar"/>
        </w:rPr>
        <w:t>ClassroomManager</w:t>
      </w:r>
      <w:r w:rsidRPr="00391B72">
        <w:rPr>
          <w:rStyle w:val="CommandlineChar"/>
        </w:rPr>
        <w:t>.java</w:t>
      </w:r>
      <w:r>
        <w:t xml:space="preserve">: </w:t>
      </w:r>
      <w:r w:rsidR="00A74A86">
        <w:t>Chứa các thông tin về người quản lý trong 1 chặng</w:t>
      </w:r>
      <w:r>
        <w:t>.</w:t>
      </w:r>
    </w:p>
    <w:p w14:paraId="02DFA200" w14:textId="5B16A1EE" w:rsidR="00FD0683" w:rsidRDefault="00FD0683" w:rsidP="00FD0683">
      <w:pPr>
        <w:pStyle w:val="ListParagraph"/>
        <w:numPr>
          <w:ilvl w:val="4"/>
          <w:numId w:val="47"/>
        </w:numPr>
        <w:spacing w:before="60" w:after="0" w:line="288" w:lineRule="auto"/>
        <w:ind w:left="2700"/>
      </w:pPr>
      <w:r>
        <w:t xml:space="preserve">File </w:t>
      </w:r>
      <w:r w:rsidR="00A74A86" w:rsidRPr="00A74A86">
        <w:rPr>
          <w:rStyle w:val="CommandlineChar"/>
        </w:rPr>
        <w:t>Conversation</w:t>
      </w:r>
      <w:r w:rsidRPr="00391B72">
        <w:rPr>
          <w:rStyle w:val="CommandlineChar"/>
        </w:rPr>
        <w:t>.java</w:t>
      </w:r>
      <w:r>
        <w:t>:</w:t>
      </w:r>
      <w:r w:rsidR="00A74A86">
        <w:t xml:space="preserve"> Chứa các thông tin về đoạn hội thoại. </w:t>
      </w:r>
    </w:p>
    <w:p w14:paraId="58569E1C" w14:textId="55F46216" w:rsidR="00FD0683" w:rsidRDefault="00FD0683" w:rsidP="00FD0683">
      <w:pPr>
        <w:pStyle w:val="ListParagraph"/>
        <w:numPr>
          <w:ilvl w:val="4"/>
          <w:numId w:val="47"/>
        </w:numPr>
        <w:spacing w:before="60" w:after="0" w:line="288" w:lineRule="auto"/>
        <w:ind w:left="2700"/>
      </w:pPr>
      <w:r>
        <w:t xml:space="preserve">File </w:t>
      </w:r>
      <w:r w:rsidR="00237961" w:rsidRPr="00237961">
        <w:rPr>
          <w:rStyle w:val="CommandlineChar"/>
        </w:rPr>
        <w:t>Counselor</w:t>
      </w:r>
      <w:r w:rsidRPr="00391B72">
        <w:rPr>
          <w:rStyle w:val="CommandlineChar"/>
        </w:rPr>
        <w:t>.java</w:t>
      </w:r>
      <w:r>
        <w:t xml:space="preserve">: </w:t>
      </w:r>
      <w:r w:rsidR="00237961">
        <w:t>Chứa các thông tin về tư vấn viên</w:t>
      </w:r>
      <w:r>
        <w:t>.</w:t>
      </w:r>
    </w:p>
    <w:p w14:paraId="0DFC764A" w14:textId="27690C9F" w:rsidR="00FD0683" w:rsidRDefault="00FD0683" w:rsidP="00FD0683">
      <w:pPr>
        <w:pStyle w:val="ListParagraph"/>
        <w:numPr>
          <w:ilvl w:val="4"/>
          <w:numId w:val="47"/>
        </w:numPr>
        <w:spacing w:before="60" w:after="0" w:line="288" w:lineRule="auto"/>
        <w:ind w:left="2700"/>
      </w:pPr>
      <w:r>
        <w:t xml:space="preserve">File </w:t>
      </w:r>
      <w:r w:rsidR="00BE442B" w:rsidRPr="00BE442B">
        <w:rPr>
          <w:rStyle w:val="CommandlineChar"/>
        </w:rPr>
        <w:t>HomeContactTab</w:t>
      </w:r>
      <w:r w:rsidRPr="00391B72">
        <w:rPr>
          <w:rStyle w:val="CommandlineChar"/>
        </w:rPr>
        <w:t>.java</w:t>
      </w:r>
      <w:r>
        <w:t xml:space="preserve">: </w:t>
      </w:r>
      <w:r w:rsidR="00BE442B">
        <w:t>Khởi tạo tab liên hệ trong giao diện trang chủ</w:t>
      </w:r>
      <w:r>
        <w:t>.</w:t>
      </w:r>
    </w:p>
    <w:p w14:paraId="6CD20E70" w14:textId="135E7AE7" w:rsidR="00253323" w:rsidRDefault="00253323" w:rsidP="00253323">
      <w:pPr>
        <w:pStyle w:val="ListParagraph"/>
        <w:numPr>
          <w:ilvl w:val="4"/>
          <w:numId w:val="47"/>
        </w:numPr>
        <w:spacing w:before="60" w:after="0" w:line="288" w:lineRule="auto"/>
        <w:ind w:left="2700"/>
      </w:pPr>
      <w:r>
        <w:t xml:space="preserve">File </w:t>
      </w:r>
      <w:r w:rsidRPr="00253323">
        <w:rPr>
          <w:rStyle w:val="CommandlineChar"/>
        </w:rPr>
        <w:t>HomeConversationsTab</w:t>
      </w:r>
      <w:r w:rsidRPr="00391B72">
        <w:rPr>
          <w:rStyle w:val="CommandlineChar"/>
        </w:rPr>
        <w:t>.java</w:t>
      </w:r>
      <w:r>
        <w:t>: Khởi tạo tab danh sách hội thoại trong giao diện trang chủ.</w:t>
      </w:r>
    </w:p>
    <w:p w14:paraId="5180DE97" w14:textId="204EB39C" w:rsidR="00253323" w:rsidRDefault="00253323" w:rsidP="00253323">
      <w:pPr>
        <w:pStyle w:val="ListParagraph"/>
        <w:numPr>
          <w:ilvl w:val="4"/>
          <w:numId w:val="47"/>
        </w:numPr>
        <w:spacing w:before="60" w:after="0" w:line="288" w:lineRule="auto"/>
        <w:ind w:left="2700"/>
      </w:pPr>
      <w:r>
        <w:t xml:space="preserve">File </w:t>
      </w:r>
      <w:r w:rsidR="00FB28D4" w:rsidRPr="00FB28D4">
        <w:rPr>
          <w:rStyle w:val="CommandlineChar"/>
        </w:rPr>
        <w:t>HomeNewsTab</w:t>
      </w:r>
      <w:r w:rsidRPr="00391B72">
        <w:rPr>
          <w:rStyle w:val="CommandlineChar"/>
        </w:rPr>
        <w:t>.java</w:t>
      </w:r>
      <w:r>
        <w:t xml:space="preserve">: Khởi tạo tab </w:t>
      </w:r>
      <w:r w:rsidR="00FB28D4">
        <w:t>danh sách tin tức</w:t>
      </w:r>
      <w:r>
        <w:t xml:space="preserve"> trong giao diện trang chủ.</w:t>
      </w:r>
    </w:p>
    <w:p w14:paraId="57E82317" w14:textId="4A84EF02" w:rsidR="00253323" w:rsidRDefault="00253323" w:rsidP="00253323">
      <w:pPr>
        <w:pStyle w:val="ListParagraph"/>
        <w:numPr>
          <w:ilvl w:val="4"/>
          <w:numId w:val="47"/>
        </w:numPr>
        <w:spacing w:before="60" w:after="0" w:line="288" w:lineRule="auto"/>
        <w:ind w:left="2700"/>
      </w:pPr>
      <w:r>
        <w:t xml:space="preserve">File </w:t>
      </w:r>
      <w:r w:rsidR="00FB28D4" w:rsidRPr="00FB28D4">
        <w:rPr>
          <w:rStyle w:val="CommandlineChar"/>
        </w:rPr>
        <w:t>HomeTourTab</w:t>
      </w:r>
      <w:r w:rsidRPr="00391B72">
        <w:rPr>
          <w:rStyle w:val="CommandlineChar"/>
        </w:rPr>
        <w:t>.java</w:t>
      </w:r>
      <w:r>
        <w:t xml:space="preserve">: Khởi tạo tab </w:t>
      </w:r>
      <w:r w:rsidR="00FB28D4">
        <w:t>danh sách tour</w:t>
      </w:r>
      <w:r>
        <w:t xml:space="preserve"> trong giao diện trang chủ.</w:t>
      </w:r>
    </w:p>
    <w:p w14:paraId="7F971A32" w14:textId="4D163675" w:rsidR="00253323" w:rsidRDefault="00253323" w:rsidP="00253323">
      <w:pPr>
        <w:pStyle w:val="ListParagraph"/>
        <w:numPr>
          <w:ilvl w:val="4"/>
          <w:numId w:val="47"/>
        </w:numPr>
        <w:spacing w:before="60" w:after="0" w:line="288" w:lineRule="auto"/>
        <w:ind w:left="2700"/>
      </w:pPr>
      <w:r>
        <w:t xml:space="preserve">File </w:t>
      </w:r>
      <w:r w:rsidR="00FB28D4" w:rsidRPr="00FB28D4">
        <w:rPr>
          <w:rStyle w:val="CommandlineChar"/>
        </w:rPr>
        <w:t>HomeUserTab</w:t>
      </w:r>
      <w:r w:rsidRPr="00391B72">
        <w:rPr>
          <w:rStyle w:val="CommandlineChar"/>
        </w:rPr>
        <w:t>.java</w:t>
      </w:r>
      <w:r>
        <w:t xml:space="preserve">: Khởi tạo tab </w:t>
      </w:r>
      <w:r w:rsidR="00FB28D4">
        <w:t>thông tin  cá nhân</w:t>
      </w:r>
      <w:r>
        <w:t xml:space="preserve"> trong giao diện trang chủ.</w:t>
      </w:r>
    </w:p>
    <w:p w14:paraId="62D4DF22" w14:textId="741562BA" w:rsidR="00253323" w:rsidRDefault="00253323" w:rsidP="00253323">
      <w:pPr>
        <w:pStyle w:val="ListParagraph"/>
        <w:numPr>
          <w:ilvl w:val="4"/>
          <w:numId w:val="47"/>
        </w:numPr>
        <w:spacing w:before="60" w:after="0" w:line="288" w:lineRule="auto"/>
        <w:ind w:left="2700"/>
      </w:pPr>
      <w:r>
        <w:lastRenderedPageBreak/>
        <w:t xml:space="preserve">File </w:t>
      </w:r>
      <w:r w:rsidR="004D1734" w:rsidRPr="004D1734">
        <w:rPr>
          <w:rStyle w:val="CommandlineChar"/>
        </w:rPr>
        <w:t>MemberMessage</w:t>
      </w:r>
      <w:r w:rsidRPr="00391B72">
        <w:rPr>
          <w:rStyle w:val="CommandlineChar"/>
        </w:rPr>
        <w:t>.java</w:t>
      </w:r>
      <w:r>
        <w:t xml:space="preserve">: </w:t>
      </w:r>
      <w:r w:rsidR="004D1734">
        <w:t>Chứa các thông tin về tin nhắn</w:t>
      </w:r>
      <w:r>
        <w:t>.</w:t>
      </w:r>
    </w:p>
    <w:p w14:paraId="15A62461" w14:textId="031AECBC" w:rsidR="00E018E2" w:rsidRDefault="00253323" w:rsidP="00E018E2">
      <w:pPr>
        <w:pStyle w:val="ListParagraph"/>
        <w:numPr>
          <w:ilvl w:val="4"/>
          <w:numId w:val="47"/>
        </w:numPr>
        <w:spacing w:before="60" w:after="0" w:line="288" w:lineRule="auto"/>
        <w:ind w:left="2700"/>
      </w:pPr>
      <w:r>
        <w:t xml:space="preserve">File </w:t>
      </w:r>
      <w:r w:rsidR="00A67669" w:rsidRPr="00A67669">
        <w:rPr>
          <w:rStyle w:val="CommandlineChar"/>
        </w:rPr>
        <w:t>News</w:t>
      </w:r>
      <w:r w:rsidRPr="00391B72">
        <w:rPr>
          <w:rStyle w:val="CommandlineChar"/>
        </w:rPr>
        <w:t>.java</w:t>
      </w:r>
      <w:r>
        <w:t xml:space="preserve">: </w:t>
      </w:r>
      <w:r w:rsidR="00A67669">
        <w:t>Chứa các thông tin về tin tức.</w:t>
      </w:r>
      <w:r w:rsidR="00E018E2" w:rsidRPr="00E018E2">
        <w:t xml:space="preserve"> </w:t>
      </w:r>
    </w:p>
    <w:p w14:paraId="7CED6F73" w14:textId="614BDB52" w:rsidR="00A67669" w:rsidRPr="0053250D" w:rsidRDefault="00E018E2" w:rsidP="00A67669">
      <w:pPr>
        <w:pStyle w:val="ListParagraph"/>
        <w:numPr>
          <w:ilvl w:val="4"/>
          <w:numId w:val="47"/>
        </w:numPr>
        <w:spacing w:before="60" w:after="0" w:line="288" w:lineRule="auto"/>
        <w:ind w:left="2700"/>
        <w:rPr>
          <w:lang w:val="fr-FR"/>
        </w:rPr>
      </w:pPr>
      <w:r w:rsidRPr="0053250D">
        <w:rPr>
          <w:lang w:val="fr-FR"/>
        </w:rPr>
        <w:t xml:space="preserve">File </w:t>
      </w:r>
      <w:r w:rsidRPr="0053250D">
        <w:rPr>
          <w:rStyle w:val="CommandlineChar"/>
          <w:lang w:val="fr-FR"/>
        </w:rPr>
        <w:t>Tour.java</w:t>
      </w:r>
      <w:r w:rsidRPr="0053250D">
        <w:rPr>
          <w:lang w:val="fr-FR"/>
        </w:rPr>
        <w:t xml:space="preserve">: Chứa các thông tin về </w:t>
      </w:r>
      <w:r w:rsidR="00B47608" w:rsidRPr="0053250D">
        <w:rPr>
          <w:lang w:val="fr-FR"/>
        </w:rPr>
        <w:t>tour</w:t>
      </w:r>
      <w:r w:rsidRPr="0053250D">
        <w:rPr>
          <w:lang w:val="fr-FR"/>
        </w:rPr>
        <w:t xml:space="preserve">. </w:t>
      </w:r>
    </w:p>
    <w:p w14:paraId="1ABBA8B8" w14:textId="16FCC73A" w:rsidR="00A67669" w:rsidRDefault="00A67669" w:rsidP="002E5142">
      <w:pPr>
        <w:pStyle w:val="ListParagraph"/>
        <w:numPr>
          <w:ilvl w:val="4"/>
          <w:numId w:val="47"/>
        </w:numPr>
        <w:spacing w:before="60" w:after="0" w:line="288" w:lineRule="auto"/>
        <w:ind w:left="2700"/>
      </w:pPr>
      <w:r>
        <w:t xml:space="preserve">File </w:t>
      </w:r>
      <w:r w:rsidR="00044B52" w:rsidRPr="00044B52">
        <w:rPr>
          <w:rStyle w:val="CommandlineChar"/>
        </w:rPr>
        <w:t>TourInfoTab</w:t>
      </w:r>
      <w:r w:rsidRPr="00391B72">
        <w:rPr>
          <w:rStyle w:val="CommandlineChar"/>
        </w:rPr>
        <w:t>.java</w:t>
      </w:r>
      <w:r>
        <w:t xml:space="preserve">: Khởi tạo tab </w:t>
      </w:r>
      <w:r w:rsidR="00044B52">
        <w:t>thông tin tour</w:t>
      </w:r>
      <w:r>
        <w:t xml:space="preserve"> trong giao diện</w:t>
      </w:r>
      <w:r w:rsidR="00044B52">
        <w:t xml:space="preserve"> 1 tour</w:t>
      </w:r>
      <w:r>
        <w:t>.</w:t>
      </w:r>
    </w:p>
    <w:p w14:paraId="2C44493A" w14:textId="52AABDA4" w:rsidR="00A67669" w:rsidRDefault="00A67669" w:rsidP="00A67669">
      <w:pPr>
        <w:pStyle w:val="ListParagraph"/>
        <w:numPr>
          <w:ilvl w:val="4"/>
          <w:numId w:val="47"/>
        </w:numPr>
        <w:spacing w:before="60" w:after="0" w:line="288" w:lineRule="auto"/>
        <w:ind w:left="2700"/>
      </w:pPr>
      <w:r>
        <w:t xml:space="preserve">File </w:t>
      </w:r>
      <w:r w:rsidR="00044B52" w:rsidRPr="00044B52">
        <w:rPr>
          <w:rStyle w:val="CommandlineChar"/>
        </w:rPr>
        <w:t>TourMapImageTab</w:t>
      </w:r>
      <w:r w:rsidRPr="00391B72">
        <w:rPr>
          <w:rStyle w:val="CommandlineChar"/>
        </w:rPr>
        <w:t>.java</w:t>
      </w:r>
      <w:r>
        <w:t xml:space="preserve">: </w:t>
      </w:r>
      <w:r w:rsidR="00044B52">
        <w:t>Khởi tạo tab hình ảnh minh hoạ tour trong giao diện 1 tour.</w:t>
      </w:r>
    </w:p>
    <w:p w14:paraId="52B9FA41" w14:textId="1531B2A3" w:rsidR="00A67669" w:rsidRDefault="00A67669" w:rsidP="00A67669">
      <w:pPr>
        <w:pStyle w:val="ListParagraph"/>
        <w:numPr>
          <w:ilvl w:val="4"/>
          <w:numId w:val="47"/>
        </w:numPr>
        <w:spacing w:before="60" w:after="0" w:line="288" w:lineRule="auto"/>
        <w:ind w:left="2700"/>
      </w:pPr>
      <w:r>
        <w:t xml:space="preserve">File </w:t>
      </w:r>
      <w:r w:rsidR="00044B52" w:rsidRPr="00044B52">
        <w:rPr>
          <w:rStyle w:val="CommandlineChar"/>
        </w:rPr>
        <w:t>TourMapTab</w:t>
      </w:r>
      <w:r w:rsidRPr="00391B72">
        <w:rPr>
          <w:rStyle w:val="CommandlineChar"/>
        </w:rPr>
        <w:t>.java</w:t>
      </w:r>
      <w:r>
        <w:t xml:space="preserve">: </w:t>
      </w:r>
      <w:r w:rsidR="00044B52">
        <w:t>Khởi tạo tab bản đồ tour trong giao diện 1 tour.</w:t>
      </w:r>
    </w:p>
    <w:p w14:paraId="43C274B1" w14:textId="6930D2C9" w:rsidR="00A67669" w:rsidRDefault="00A67669" w:rsidP="00A67669">
      <w:pPr>
        <w:pStyle w:val="ListParagraph"/>
        <w:numPr>
          <w:ilvl w:val="4"/>
          <w:numId w:val="47"/>
        </w:numPr>
        <w:spacing w:before="60" w:after="0" w:line="288" w:lineRule="auto"/>
        <w:ind w:left="2700"/>
      </w:pPr>
      <w:r>
        <w:t xml:space="preserve">File </w:t>
      </w:r>
      <w:r w:rsidR="00E018E2" w:rsidRPr="00E018E2">
        <w:rPr>
          <w:rStyle w:val="CommandlineChar"/>
        </w:rPr>
        <w:t>TourMember</w:t>
      </w:r>
      <w:r w:rsidRPr="00391B72">
        <w:rPr>
          <w:rStyle w:val="CommandlineChar"/>
        </w:rPr>
        <w:t>.java</w:t>
      </w:r>
      <w:r>
        <w:t xml:space="preserve">: </w:t>
      </w:r>
      <w:r w:rsidR="00E018E2">
        <w:t>Chứa các thông tin về thành viên trong tour</w:t>
      </w:r>
      <w:r>
        <w:t>.</w:t>
      </w:r>
    </w:p>
    <w:p w14:paraId="685D452C" w14:textId="4C313DBC" w:rsidR="00FD0683" w:rsidRDefault="00A67669" w:rsidP="00095E80">
      <w:pPr>
        <w:pStyle w:val="ListParagraph"/>
        <w:numPr>
          <w:ilvl w:val="4"/>
          <w:numId w:val="47"/>
        </w:numPr>
        <w:spacing w:before="60" w:after="0" w:line="288" w:lineRule="auto"/>
        <w:ind w:left="2700"/>
      </w:pPr>
      <w:r>
        <w:t xml:space="preserve">File </w:t>
      </w:r>
      <w:r w:rsidR="00E018E2" w:rsidRPr="00E018E2">
        <w:rPr>
          <w:rStyle w:val="CommandlineChar"/>
        </w:rPr>
        <w:t>TourTimesheet</w:t>
      </w:r>
      <w:r w:rsidRPr="00391B72">
        <w:rPr>
          <w:rStyle w:val="CommandlineChar"/>
        </w:rPr>
        <w:t>.java</w:t>
      </w:r>
      <w:r>
        <w:t xml:space="preserve">: </w:t>
      </w:r>
      <w:r w:rsidR="00E018E2">
        <w:t>Chứa các thông tin về chặng trong tour</w:t>
      </w:r>
      <w:r>
        <w:t>.</w:t>
      </w:r>
      <w:r w:rsidR="005925EF">
        <w:t xml:space="preserve"> </w:t>
      </w:r>
    </w:p>
    <w:p w14:paraId="0CD25F23" w14:textId="32A4D19E" w:rsidR="00AF6A60" w:rsidRDefault="00AF6A60" w:rsidP="007D05A4">
      <w:pPr>
        <w:pStyle w:val="ListParagraph"/>
        <w:numPr>
          <w:ilvl w:val="3"/>
          <w:numId w:val="32"/>
        </w:numPr>
        <w:spacing w:before="60" w:after="0" w:line="288" w:lineRule="auto"/>
        <w:ind w:left="2340"/>
      </w:pPr>
      <w:r>
        <w:t xml:space="preserve">File </w:t>
      </w:r>
      <w:r w:rsidR="00765B3C" w:rsidRPr="00765B3C">
        <w:rPr>
          <w:rStyle w:val="CommandlineChar"/>
        </w:rPr>
        <w:t>BaseActivity</w:t>
      </w:r>
      <w:r w:rsidRPr="00391B72">
        <w:rPr>
          <w:rStyle w:val="CommandlineChar"/>
        </w:rPr>
        <w:t>.java</w:t>
      </w:r>
      <w:r>
        <w:t>:</w:t>
      </w:r>
      <w:r w:rsidR="002C05AD">
        <w:t xml:space="preserve"> </w:t>
      </w:r>
      <w:r w:rsidR="00264677">
        <w:t>Lớp cha của tất cả các lớp giao diện.</w:t>
      </w:r>
    </w:p>
    <w:p w14:paraId="1EB66510" w14:textId="6D36E90E" w:rsidR="00AF6A60" w:rsidRDefault="00AF6A60" w:rsidP="007D05A4">
      <w:pPr>
        <w:pStyle w:val="ListParagraph"/>
        <w:numPr>
          <w:ilvl w:val="3"/>
          <w:numId w:val="32"/>
        </w:numPr>
        <w:spacing w:before="60" w:after="0" w:line="288" w:lineRule="auto"/>
        <w:ind w:left="2340"/>
      </w:pPr>
      <w:r>
        <w:t xml:space="preserve">File </w:t>
      </w:r>
      <w:r w:rsidR="00765B3C" w:rsidRPr="00765B3C">
        <w:rPr>
          <w:rStyle w:val="CommandlineChar"/>
        </w:rPr>
        <w:t>HomeTabsActivity</w:t>
      </w:r>
      <w:r w:rsidRPr="00391B72">
        <w:rPr>
          <w:rStyle w:val="CommandlineChar"/>
        </w:rPr>
        <w:t>.java</w:t>
      </w:r>
      <w:r>
        <w:t>:</w:t>
      </w:r>
      <w:r w:rsidR="00264677">
        <w:t xml:space="preserve"> Quản lý giao diện trang chủ và tất cả những tab trong đó.</w:t>
      </w:r>
    </w:p>
    <w:p w14:paraId="5A101B66" w14:textId="5C72FA50" w:rsidR="00AF6A60" w:rsidRDefault="00AF6A60" w:rsidP="007D05A4">
      <w:pPr>
        <w:pStyle w:val="ListParagraph"/>
        <w:numPr>
          <w:ilvl w:val="3"/>
          <w:numId w:val="32"/>
        </w:numPr>
        <w:spacing w:before="60" w:after="0" w:line="288" w:lineRule="auto"/>
        <w:ind w:left="2340"/>
      </w:pPr>
      <w:r>
        <w:t xml:space="preserve">File </w:t>
      </w:r>
      <w:r w:rsidR="00765B3C" w:rsidRPr="00765B3C">
        <w:rPr>
          <w:rStyle w:val="CommandlineChar"/>
        </w:rPr>
        <w:t>LoginActivity</w:t>
      </w:r>
      <w:r w:rsidRPr="00391B72">
        <w:rPr>
          <w:rStyle w:val="CommandlineChar"/>
        </w:rPr>
        <w:t>.java</w:t>
      </w:r>
      <w:r>
        <w:t>:</w:t>
      </w:r>
      <w:r w:rsidR="00264677">
        <w:t xml:space="preserve"> Quản lý giao diện đăng nhập.</w:t>
      </w:r>
    </w:p>
    <w:p w14:paraId="7F8CB62A" w14:textId="71C82146" w:rsidR="00765B3C" w:rsidRDefault="00AF6A60" w:rsidP="00765B3C">
      <w:pPr>
        <w:pStyle w:val="ListParagraph"/>
        <w:numPr>
          <w:ilvl w:val="3"/>
          <w:numId w:val="32"/>
        </w:numPr>
        <w:spacing w:before="60" w:after="0" w:line="288" w:lineRule="auto"/>
        <w:ind w:left="2340"/>
      </w:pPr>
      <w:r>
        <w:t xml:space="preserve">File </w:t>
      </w:r>
      <w:r w:rsidR="00765B3C" w:rsidRPr="00765B3C">
        <w:rPr>
          <w:rStyle w:val="CommandlineChar"/>
        </w:rPr>
        <w:t>MessageActivity</w:t>
      </w:r>
      <w:r w:rsidRPr="00391B72">
        <w:rPr>
          <w:rStyle w:val="CommandlineChar"/>
        </w:rPr>
        <w:t>.java</w:t>
      </w:r>
      <w:r>
        <w:t>:</w:t>
      </w:r>
      <w:r w:rsidR="00765B3C" w:rsidRPr="00765B3C">
        <w:t xml:space="preserve"> </w:t>
      </w:r>
      <w:r w:rsidR="00264677">
        <w:t>Quản lý giao diện</w:t>
      </w:r>
      <w:r w:rsidR="00247193">
        <w:t xml:space="preserve"> nhắn tin</w:t>
      </w:r>
      <w:r w:rsidR="00264677">
        <w:t xml:space="preserve">. </w:t>
      </w:r>
    </w:p>
    <w:p w14:paraId="5435784C" w14:textId="5A0AD833" w:rsidR="00765B3C" w:rsidRDefault="00765B3C" w:rsidP="00765B3C">
      <w:pPr>
        <w:pStyle w:val="ListParagraph"/>
        <w:numPr>
          <w:ilvl w:val="3"/>
          <w:numId w:val="32"/>
        </w:numPr>
        <w:spacing w:before="60" w:after="0" w:line="288" w:lineRule="auto"/>
        <w:ind w:left="2340"/>
      </w:pPr>
      <w:r>
        <w:t xml:space="preserve">File </w:t>
      </w:r>
      <w:r w:rsidRPr="00765B3C">
        <w:rPr>
          <w:rStyle w:val="CommandlineChar"/>
        </w:rPr>
        <w:t>SignUpActivity</w:t>
      </w:r>
      <w:r w:rsidRPr="00391B72">
        <w:rPr>
          <w:rStyle w:val="CommandlineChar"/>
        </w:rPr>
        <w:t>.java</w:t>
      </w:r>
      <w:r>
        <w:t>:</w:t>
      </w:r>
      <w:r w:rsidR="00264677" w:rsidRPr="00264677">
        <w:t xml:space="preserve"> </w:t>
      </w:r>
      <w:r w:rsidR="00264677">
        <w:t>Quản lý giao diện đăng ký.</w:t>
      </w:r>
    </w:p>
    <w:p w14:paraId="2254CC02" w14:textId="0601837C" w:rsidR="00765B3C" w:rsidRDefault="00765B3C" w:rsidP="00765B3C">
      <w:pPr>
        <w:pStyle w:val="ListParagraph"/>
        <w:numPr>
          <w:ilvl w:val="3"/>
          <w:numId w:val="32"/>
        </w:numPr>
        <w:spacing w:before="60" w:after="0" w:line="288" w:lineRule="auto"/>
        <w:ind w:left="2340"/>
      </w:pPr>
      <w:r>
        <w:t xml:space="preserve">File </w:t>
      </w:r>
      <w:r w:rsidRPr="00765B3C">
        <w:rPr>
          <w:rStyle w:val="CommandlineChar"/>
        </w:rPr>
        <w:t>TimesheetInfoActivity</w:t>
      </w:r>
      <w:r w:rsidRPr="00391B72">
        <w:rPr>
          <w:rStyle w:val="CommandlineChar"/>
        </w:rPr>
        <w:t>.java</w:t>
      </w:r>
      <w:r>
        <w:t>:</w:t>
      </w:r>
      <w:r w:rsidR="00264677" w:rsidRPr="00264677">
        <w:t xml:space="preserve"> </w:t>
      </w:r>
      <w:r w:rsidR="00264677">
        <w:t>Quản lý giao diện thông tin chặng.</w:t>
      </w:r>
    </w:p>
    <w:p w14:paraId="1273E7BE" w14:textId="3F9588FF" w:rsidR="00AF6A60" w:rsidRDefault="00765B3C" w:rsidP="007D05A4">
      <w:pPr>
        <w:pStyle w:val="ListParagraph"/>
        <w:numPr>
          <w:ilvl w:val="3"/>
          <w:numId w:val="32"/>
        </w:numPr>
        <w:spacing w:before="60" w:after="0" w:line="288" w:lineRule="auto"/>
        <w:ind w:left="2340"/>
      </w:pPr>
      <w:r>
        <w:t xml:space="preserve">File </w:t>
      </w:r>
      <w:r w:rsidRPr="00765B3C">
        <w:rPr>
          <w:rStyle w:val="CommandlineChar"/>
        </w:rPr>
        <w:t>TourTabsActivity</w:t>
      </w:r>
      <w:r w:rsidRPr="00391B72">
        <w:rPr>
          <w:rStyle w:val="CommandlineChar"/>
        </w:rPr>
        <w:t>.java</w:t>
      </w:r>
      <w:r>
        <w:t xml:space="preserve">: </w:t>
      </w:r>
      <w:r w:rsidR="00264677">
        <w:t>Quản lý giao diện 1 tour và tất cả những tab trong đó.</w:t>
      </w:r>
    </w:p>
    <w:p w14:paraId="2F2A30CF" w14:textId="59FB28FD" w:rsidR="007A6692" w:rsidRDefault="007A6692" w:rsidP="00095E80">
      <w:pPr>
        <w:pStyle w:val="ListParagraph"/>
        <w:numPr>
          <w:ilvl w:val="2"/>
          <w:numId w:val="32"/>
        </w:numPr>
        <w:spacing w:before="60" w:after="0" w:line="288" w:lineRule="auto"/>
        <w:ind w:left="1980"/>
      </w:pPr>
      <w:r>
        <w:t xml:space="preserve">Thư mục </w:t>
      </w:r>
      <w:r w:rsidRPr="007A6692">
        <w:rPr>
          <w:rStyle w:val="CommandlineChar"/>
        </w:rPr>
        <w:t>Manager</w:t>
      </w:r>
      <w:r>
        <w:t>, chứa các lớp quản lý các tiến trình xử lý:</w:t>
      </w:r>
    </w:p>
    <w:p w14:paraId="15872F2A" w14:textId="783A1AE2" w:rsidR="00821020" w:rsidRDefault="00821020" w:rsidP="00821020">
      <w:pPr>
        <w:pStyle w:val="ListParagraph"/>
        <w:numPr>
          <w:ilvl w:val="3"/>
          <w:numId w:val="32"/>
        </w:numPr>
        <w:spacing w:before="60" w:after="0" w:line="288" w:lineRule="auto"/>
        <w:ind w:left="2340"/>
      </w:pPr>
      <w:r>
        <w:t xml:space="preserve">File </w:t>
      </w:r>
      <w:r w:rsidRPr="00821020">
        <w:rPr>
          <w:rStyle w:val="CommandlineChar"/>
        </w:rPr>
        <w:t>ActivityManager</w:t>
      </w:r>
      <w:r w:rsidRPr="00391B72">
        <w:rPr>
          <w:rStyle w:val="CommandlineChar"/>
        </w:rPr>
        <w:t>.java</w:t>
      </w:r>
      <w:r>
        <w:t xml:space="preserve">: </w:t>
      </w:r>
      <w:r w:rsidR="008E381D">
        <w:t>Q</w:t>
      </w:r>
      <w:r w:rsidR="004430CE">
        <w:t>uản lý</w:t>
      </w:r>
      <w:r>
        <w:t xml:space="preserve"> tất cả các lớp giao diện.</w:t>
      </w:r>
    </w:p>
    <w:p w14:paraId="7E292057" w14:textId="1B3FE93A" w:rsidR="00821020" w:rsidRDefault="00821020" w:rsidP="00821020">
      <w:pPr>
        <w:pStyle w:val="ListParagraph"/>
        <w:numPr>
          <w:ilvl w:val="3"/>
          <w:numId w:val="32"/>
        </w:numPr>
        <w:spacing w:before="60" w:after="0" w:line="288" w:lineRule="auto"/>
        <w:ind w:left="2340"/>
      </w:pPr>
      <w:r>
        <w:t xml:space="preserve">File </w:t>
      </w:r>
      <w:r w:rsidRPr="00821020">
        <w:rPr>
          <w:rStyle w:val="CommandlineChar"/>
        </w:rPr>
        <w:t>ConversationManager</w:t>
      </w:r>
      <w:r w:rsidRPr="00391B72">
        <w:rPr>
          <w:rStyle w:val="CommandlineChar"/>
        </w:rPr>
        <w:t>.java</w:t>
      </w:r>
      <w:r>
        <w:t xml:space="preserve">: Quản lý </w:t>
      </w:r>
      <w:r w:rsidR="008E381D">
        <w:t>việc gửi và nhận tin nhắn, nhận danh sách hội thoại và danh sách tư vấn viên từ server</w:t>
      </w:r>
      <w:r>
        <w:t>.</w:t>
      </w:r>
    </w:p>
    <w:p w14:paraId="0ACAB1C1" w14:textId="7C49C823" w:rsidR="00821020" w:rsidRDefault="00821020" w:rsidP="00821020">
      <w:pPr>
        <w:pStyle w:val="ListParagraph"/>
        <w:numPr>
          <w:ilvl w:val="3"/>
          <w:numId w:val="32"/>
        </w:numPr>
        <w:spacing w:before="60" w:after="0" w:line="288" w:lineRule="auto"/>
        <w:ind w:left="2340"/>
      </w:pPr>
      <w:r>
        <w:t xml:space="preserve">File </w:t>
      </w:r>
      <w:r w:rsidRPr="00821020">
        <w:rPr>
          <w:rStyle w:val="CommandlineChar"/>
        </w:rPr>
        <w:t>HomeManager</w:t>
      </w:r>
      <w:r w:rsidRPr="00391B72">
        <w:rPr>
          <w:rStyle w:val="CommandlineChar"/>
        </w:rPr>
        <w:t>.java</w:t>
      </w:r>
      <w:r>
        <w:t xml:space="preserve">: Quản lý giao diện </w:t>
      </w:r>
      <w:r w:rsidR="003A63CC">
        <w:t>trang chủ, xử lý danh sách tour nhận được từ server</w:t>
      </w:r>
      <w:r>
        <w:t>.</w:t>
      </w:r>
    </w:p>
    <w:p w14:paraId="1D11EE3D" w14:textId="6671A484" w:rsidR="00821020" w:rsidRDefault="00821020" w:rsidP="00821020">
      <w:pPr>
        <w:pStyle w:val="ListParagraph"/>
        <w:numPr>
          <w:ilvl w:val="3"/>
          <w:numId w:val="32"/>
        </w:numPr>
        <w:spacing w:before="60" w:after="0" w:line="288" w:lineRule="auto"/>
        <w:ind w:left="2340"/>
      </w:pPr>
      <w:r>
        <w:t xml:space="preserve">File </w:t>
      </w:r>
      <w:r w:rsidRPr="00821020">
        <w:rPr>
          <w:rStyle w:val="CommandlineChar"/>
        </w:rPr>
        <w:t>JsonManager</w:t>
      </w:r>
      <w:r w:rsidRPr="00391B72">
        <w:rPr>
          <w:rStyle w:val="CommandlineChar"/>
        </w:rPr>
        <w:t>.java</w:t>
      </w:r>
      <w:r>
        <w:t>:</w:t>
      </w:r>
      <w:r w:rsidRPr="00765B3C">
        <w:t xml:space="preserve"> </w:t>
      </w:r>
      <w:r w:rsidR="00DB5E63">
        <w:t xml:space="preserve">Chuyển đổi đối tượng </w:t>
      </w:r>
      <w:r w:rsidR="00221C92">
        <w:t>chuỗi sang JSON</w:t>
      </w:r>
      <w:r>
        <w:t xml:space="preserve">. </w:t>
      </w:r>
    </w:p>
    <w:p w14:paraId="53ED6BAE" w14:textId="3FAD6075" w:rsidR="00821020" w:rsidRDefault="00821020" w:rsidP="00821020">
      <w:pPr>
        <w:pStyle w:val="ListParagraph"/>
        <w:numPr>
          <w:ilvl w:val="3"/>
          <w:numId w:val="32"/>
        </w:numPr>
        <w:spacing w:before="60" w:after="0" w:line="288" w:lineRule="auto"/>
        <w:ind w:left="2340"/>
      </w:pPr>
      <w:r>
        <w:t xml:space="preserve">File </w:t>
      </w:r>
      <w:r w:rsidRPr="00821020">
        <w:rPr>
          <w:rStyle w:val="CommandlineChar"/>
        </w:rPr>
        <w:t>LocationManager</w:t>
      </w:r>
      <w:r w:rsidRPr="00391B72">
        <w:rPr>
          <w:rStyle w:val="CommandlineChar"/>
        </w:rPr>
        <w:t>.java</w:t>
      </w:r>
      <w:r>
        <w:t>:</w:t>
      </w:r>
      <w:r w:rsidRPr="00264677">
        <w:t xml:space="preserve"> </w:t>
      </w:r>
      <w:r w:rsidR="00307FBB">
        <w:t>Xử lý việc thay đổi vị trí của thành viên trong tour</w:t>
      </w:r>
      <w:r>
        <w:t>.</w:t>
      </w:r>
    </w:p>
    <w:p w14:paraId="5648E407" w14:textId="6B24E19A" w:rsidR="00821020" w:rsidRDefault="00821020" w:rsidP="00821020">
      <w:pPr>
        <w:pStyle w:val="ListParagraph"/>
        <w:numPr>
          <w:ilvl w:val="3"/>
          <w:numId w:val="32"/>
        </w:numPr>
        <w:spacing w:before="60" w:after="0" w:line="288" w:lineRule="auto"/>
        <w:ind w:left="2340"/>
      </w:pPr>
      <w:r>
        <w:t xml:space="preserve">File </w:t>
      </w:r>
      <w:r w:rsidRPr="00821020">
        <w:rPr>
          <w:rStyle w:val="CommandlineChar"/>
        </w:rPr>
        <w:t>LoginManager</w:t>
      </w:r>
      <w:r w:rsidRPr="00391B72">
        <w:rPr>
          <w:rStyle w:val="CommandlineChar"/>
        </w:rPr>
        <w:t>.java</w:t>
      </w:r>
      <w:r>
        <w:t>:</w:t>
      </w:r>
      <w:r w:rsidRPr="00264677">
        <w:t xml:space="preserve"> </w:t>
      </w:r>
      <w:r w:rsidR="00307FBB">
        <w:t>Xử lý kết quả đăng nhập từ server</w:t>
      </w:r>
      <w:r>
        <w:t>.</w:t>
      </w:r>
    </w:p>
    <w:p w14:paraId="4560B703" w14:textId="5BE26C2C" w:rsidR="00821020" w:rsidRDefault="00821020" w:rsidP="00821020">
      <w:pPr>
        <w:pStyle w:val="ListParagraph"/>
        <w:numPr>
          <w:ilvl w:val="3"/>
          <w:numId w:val="32"/>
        </w:numPr>
        <w:spacing w:before="60" w:after="0" w:line="288" w:lineRule="auto"/>
        <w:ind w:left="2340"/>
      </w:pPr>
      <w:r>
        <w:t xml:space="preserve">File </w:t>
      </w:r>
      <w:r w:rsidRPr="00821020">
        <w:rPr>
          <w:rStyle w:val="CommandlineChar"/>
        </w:rPr>
        <w:t>LogoutManager</w:t>
      </w:r>
      <w:r w:rsidRPr="00391B72">
        <w:rPr>
          <w:rStyle w:val="CommandlineChar"/>
        </w:rPr>
        <w:t>.java</w:t>
      </w:r>
      <w:r>
        <w:t xml:space="preserve">: </w:t>
      </w:r>
      <w:r w:rsidR="00CE0D5A">
        <w:t>Xử lý kết quả đăng xuất từ server</w:t>
      </w:r>
      <w:r>
        <w:t>.</w:t>
      </w:r>
    </w:p>
    <w:p w14:paraId="2FEA1E02" w14:textId="6A477EE0" w:rsidR="00821020" w:rsidRDefault="00821020" w:rsidP="00821020">
      <w:pPr>
        <w:pStyle w:val="ListParagraph"/>
        <w:numPr>
          <w:ilvl w:val="3"/>
          <w:numId w:val="32"/>
        </w:numPr>
        <w:spacing w:before="60" w:after="0" w:line="288" w:lineRule="auto"/>
        <w:ind w:left="2340"/>
      </w:pPr>
      <w:r>
        <w:lastRenderedPageBreak/>
        <w:t xml:space="preserve">File </w:t>
      </w:r>
      <w:r w:rsidRPr="00821020">
        <w:rPr>
          <w:rStyle w:val="CommandlineChar"/>
        </w:rPr>
        <w:t>NewsManager</w:t>
      </w:r>
      <w:r w:rsidRPr="00391B72">
        <w:rPr>
          <w:rStyle w:val="CommandlineChar"/>
        </w:rPr>
        <w:t>.java</w:t>
      </w:r>
      <w:r>
        <w:t xml:space="preserve">: </w:t>
      </w:r>
      <w:r w:rsidR="00306096">
        <w:t>Xử lý danh sách tin tức từ server</w:t>
      </w:r>
      <w:r>
        <w:t>.</w:t>
      </w:r>
    </w:p>
    <w:p w14:paraId="438DF018" w14:textId="1F251543" w:rsidR="00821020" w:rsidRDefault="00821020" w:rsidP="00821020">
      <w:pPr>
        <w:pStyle w:val="ListParagraph"/>
        <w:numPr>
          <w:ilvl w:val="3"/>
          <w:numId w:val="32"/>
        </w:numPr>
        <w:spacing w:before="60" w:after="0" w:line="288" w:lineRule="auto"/>
        <w:ind w:left="2340"/>
      </w:pPr>
      <w:r>
        <w:t xml:space="preserve">File </w:t>
      </w:r>
      <w:r w:rsidRPr="00821020">
        <w:rPr>
          <w:rStyle w:val="CommandlineChar"/>
        </w:rPr>
        <w:t>OnlineManager</w:t>
      </w:r>
      <w:r w:rsidRPr="00391B72">
        <w:rPr>
          <w:rStyle w:val="CommandlineChar"/>
        </w:rPr>
        <w:t>.java</w:t>
      </w:r>
      <w:r>
        <w:t>:</w:t>
      </w:r>
      <w:r w:rsidRPr="00765B3C">
        <w:t xml:space="preserve"> </w:t>
      </w:r>
      <w:r>
        <w:t xml:space="preserve">Quản lý giao </w:t>
      </w:r>
      <w:r w:rsidR="00190B9D">
        <w:t>kết nối đến server, gửi và nhận message giữa client và server</w:t>
      </w:r>
      <w:r>
        <w:t xml:space="preserve">. </w:t>
      </w:r>
    </w:p>
    <w:p w14:paraId="3740997E" w14:textId="2585965B" w:rsidR="00821020" w:rsidRDefault="00821020" w:rsidP="00821020">
      <w:pPr>
        <w:pStyle w:val="ListParagraph"/>
        <w:numPr>
          <w:ilvl w:val="3"/>
          <w:numId w:val="32"/>
        </w:numPr>
        <w:spacing w:before="60" w:after="0" w:line="288" w:lineRule="auto"/>
        <w:ind w:left="2340"/>
      </w:pPr>
      <w:r>
        <w:t xml:space="preserve">File </w:t>
      </w:r>
      <w:r w:rsidRPr="00821020">
        <w:rPr>
          <w:rStyle w:val="CommandlineChar"/>
        </w:rPr>
        <w:t>SignUpManager</w:t>
      </w:r>
      <w:r w:rsidRPr="00391B72">
        <w:rPr>
          <w:rStyle w:val="CommandlineChar"/>
        </w:rPr>
        <w:t>.java</w:t>
      </w:r>
      <w:r>
        <w:t>:</w:t>
      </w:r>
      <w:r w:rsidRPr="00264677">
        <w:t xml:space="preserve"> </w:t>
      </w:r>
      <w:r w:rsidR="00AA08C7">
        <w:t>Xử lý kết quả đăng ký từ server</w:t>
      </w:r>
      <w:r>
        <w:t>.</w:t>
      </w:r>
    </w:p>
    <w:p w14:paraId="66B58357" w14:textId="3EFB2664" w:rsidR="007A6692" w:rsidRDefault="00821020" w:rsidP="007D05A4">
      <w:pPr>
        <w:pStyle w:val="ListParagraph"/>
        <w:numPr>
          <w:ilvl w:val="3"/>
          <w:numId w:val="32"/>
        </w:numPr>
        <w:spacing w:before="60" w:after="0" w:line="288" w:lineRule="auto"/>
        <w:ind w:left="2340"/>
      </w:pPr>
      <w:r>
        <w:t xml:space="preserve">File </w:t>
      </w:r>
      <w:r w:rsidRPr="00821020">
        <w:rPr>
          <w:rStyle w:val="CommandlineChar"/>
        </w:rPr>
        <w:t>TourInfoManager</w:t>
      </w:r>
      <w:r w:rsidRPr="00391B72">
        <w:rPr>
          <w:rStyle w:val="CommandlineChar"/>
        </w:rPr>
        <w:t>.java</w:t>
      </w:r>
      <w:r>
        <w:t>:</w:t>
      </w:r>
      <w:r w:rsidRPr="00264677">
        <w:t xml:space="preserve"> </w:t>
      </w:r>
      <w:r w:rsidR="0017158E">
        <w:t>Sắp xếp danh sách thành viên theo thứ tự vai trò trong tour</w:t>
      </w:r>
      <w:r>
        <w:t>.</w:t>
      </w:r>
    </w:p>
    <w:p w14:paraId="4D77FFB3" w14:textId="4932772A" w:rsidR="000A06B6" w:rsidRDefault="000A06B6" w:rsidP="000A06B6">
      <w:pPr>
        <w:pStyle w:val="ListParagraph"/>
        <w:numPr>
          <w:ilvl w:val="1"/>
          <w:numId w:val="32"/>
        </w:numPr>
        <w:spacing w:before="60" w:after="0" w:line="288" w:lineRule="auto"/>
        <w:ind w:left="1620"/>
      </w:pPr>
      <w:r>
        <w:t xml:space="preserve">1 thư mục giao diện tại đường dẫn </w:t>
      </w:r>
    </w:p>
    <w:p w14:paraId="0F994EBF" w14:textId="11324D15" w:rsidR="000A06B6" w:rsidRDefault="000A06B6" w:rsidP="000A06B6">
      <w:pPr>
        <w:pStyle w:val="ListParagraph"/>
        <w:spacing w:before="60" w:after="0" w:line="288" w:lineRule="auto"/>
        <w:ind w:left="1620"/>
      </w:pPr>
      <w:r w:rsidRPr="008723A0">
        <w:rPr>
          <w:rStyle w:val="CommandlineChar"/>
        </w:rPr>
        <w:t>Source\BKOD-AndroidClient</w:t>
      </w:r>
      <w:r>
        <w:rPr>
          <w:rStyle w:val="CommandlineChar"/>
        </w:rPr>
        <w:t>\</w:t>
      </w:r>
      <w:r w:rsidRPr="00E53C98">
        <w:rPr>
          <w:rStyle w:val="CommandlineChar"/>
        </w:rPr>
        <w:t>app\src\main</w:t>
      </w:r>
      <w:r w:rsidR="008D42DD" w:rsidRPr="008D42DD">
        <w:rPr>
          <w:rStyle w:val="CommandlineChar"/>
        </w:rPr>
        <w:t>\res\layout</w:t>
      </w:r>
      <w:r>
        <w:t>, bao gồm:</w:t>
      </w:r>
    </w:p>
    <w:p w14:paraId="54D4D923" w14:textId="64255D4C" w:rsidR="008C5A36" w:rsidRDefault="008C5A36" w:rsidP="00095E80">
      <w:pPr>
        <w:pStyle w:val="ListParagraph"/>
        <w:numPr>
          <w:ilvl w:val="2"/>
          <w:numId w:val="32"/>
        </w:numPr>
        <w:spacing w:before="60" w:after="0" w:line="288" w:lineRule="auto"/>
        <w:ind w:left="1980"/>
      </w:pPr>
      <w:r>
        <w:t xml:space="preserve">File </w:t>
      </w:r>
      <w:r w:rsidR="002071C8" w:rsidRPr="002071C8">
        <w:rPr>
          <w:rStyle w:val="CommandlineChar"/>
        </w:rPr>
        <w:t>activity_home_tabs.xml</w:t>
      </w:r>
      <w:r>
        <w:t>:</w:t>
      </w:r>
      <w:r w:rsidRPr="00264677">
        <w:t xml:space="preserve"> </w:t>
      </w:r>
      <w:r w:rsidR="004E0E3B">
        <w:t>Giao diện</w:t>
      </w:r>
      <w:r w:rsidR="00B96FD3">
        <w:t xml:space="preserve"> </w:t>
      </w:r>
      <w:r w:rsidR="004E0E3B">
        <w:t>trang chủ</w:t>
      </w:r>
      <w:r>
        <w:t>.</w:t>
      </w:r>
    </w:p>
    <w:p w14:paraId="2369EB26" w14:textId="342D7B87" w:rsidR="002071C8" w:rsidRDefault="002071C8" w:rsidP="002071C8">
      <w:pPr>
        <w:pStyle w:val="ListParagraph"/>
        <w:numPr>
          <w:ilvl w:val="2"/>
          <w:numId w:val="32"/>
        </w:numPr>
        <w:spacing w:before="60" w:after="0" w:line="288" w:lineRule="auto"/>
        <w:ind w:left="1980"/>
      </w:pPr>
      <w:r>
        <w:t xml:space="preserve">File </w:t>
      </w:r>
      <w:r w:rsidR="00D02490" w:rsidRPr="00D02490">
        <w:rPr>
          <w:rStyle w:val="CommandlineChar"/>
        </w:rPr>
        <w:t>activity_login</w:t>
      </w:r>
      <w:r w:rsidRPr="002071C8">
        <w:rPr>
          <w:rStyle w:val="CommandlineChar"/>
        </w:rPr>
        <w:t>.xml</w:t>
      </w:r>
      <w:r>
        <w:t>:</w:t>
      </w:r>
      <w:r w:rsidRPr="00264677">
        <w:t xml:space="preserve"> </w:t>
      </w:r>
      <w:r w:rsidR="00725538">
        <w:t>Giao diện</w:t>
      </w:r>
      <w:r w:rsidR="00B96FD3">
        <w:t xml:space="preserve"> đăng nhập</w:t>
      </w:r>
      <w:r>
        <w:t>.</w:t>
      </w:r>
    </w:p>
    <w:p w14:paraId="316EC508" w14:textId="79A4BEE1" w:rsidR="002071C8" w:rsidRDefault="002071C8" w:rsidP="002071C8">
      <w:pPr>
        <w:pStyle w:val="ListParagraph"/>
        <w:numPr>
          <w:ilvl w:val="2"/>
          <w:numId w:val="32"/>
        </w:numPr>
        <w:spacing w:before="60" w:after="0" w:line="288" w:lineRule="auto"/>
        <w:ind w:left="1980"/>
      </w:pPr>
      <w:r>
        <w:t xml:space="preserve">File </w:t>
      </w:r>
      <w:r w:rsidR="00D02490" w:rsidRPr="00D02490">
        <w:rPr>
          <w:rStyle w:val="CommandlineChar"/>
        </w:rPr>
        <w:t>activity_message</w:t>
      </w:r>
      <w:r w:rsidRPr="002071C8">
        <w:rPr>
          <w:rStyle w:val="CommandlineChar"/>
        </w:rPr>
        <w:t>.xml</w:t>
      </w:r>
      <w:r>
        <w:t>:</w:t>
      </w:r>
      <w:r w:rsidRPr="00264677">
        <w:t xml:space="preserve"> </w:t>
      </w:r>
      <w:r w:rsidR="00725538">
        <w:t>Giao diện</w:t>
      </w:r>
      <w:r w:rsidR="00B96FD3">
        <w:t xml:space="preserve"> nhắn tin</w:t>
      </w:r>
      <w:r>
        <w:t>.</w:t>
      </w:r>
    </w:p>
    <w:p w14:paraId="01898E8A" w14:textId="5598FCFC" w:rsidR="002071C8" w:rsidRDefault="002071C8" w:rsidP="002071C8">
      <w:pPr>
        <w:pStyle w:val="ListParagraph"/>
        <w:numPr>
          <w:ilvl w:val="2"/>
          <w:numId w:val="32"/>
        </w:numPr>
        <w:spacing w:before="60" w:after="0" w:line="288" w:lineRule="auto"/>
        <w:ind w:left="1980"/>
      </w:pPr>
      <w:r>
        <w:t xml:space="preserve">File </w:t>
      </w:r>
      <w:r w:rsidR="00D02490" w:rsidRPr="00D02490">
        <w:rPr>
          <w:rStyle w:val="CommandlineChar"/>
        </w:rPr>
        <w:t>activity_sign_up</w:t>
      </w:r>
      <w:r w:rsidRPr="002071C8">
        <w:rPr>
          <w:rStyle w:val="CommandlineChar"/>
        </w:rPr>
        <w:t>.xml</w:t>
      </w:r>
      <w:r>
        <w:t>:</w:t>
      </w:r>
      <w:r w:rsidRPr="00264677">
        <w:t xml:space="preserve"> </w:t>
      </w:r>
      <w:r w:rsidR="00725538">
        <w:t>Giao diện</w:t>
      </w:r>
      <w:r w:rsidR="00B96FD3">
        <w:t xml:space="preserve"> đăng ký</w:t>
      </w:r>
      <w:r>
        <w:t>.</w:t>
      </w:r>
    </w:p>
    <w:p w14:paraId="152DF451" w14:textId="147C8B55" w:rsidR="002071C8" w:rsidRDefault="002071C8" w:rsidP="002071C8">
      <w:pPr>
        <w:pStyle w:val="ListParagraph"/>
        <w:numPr>
          <w:ilvl w:val="2"/>
          <w:numId w:val="32"/>
        </w:numPr>
        <w:spacing w:before="60" w:after="0" w:line="288" w:lineRule="auto"/>
        <w:ind w:left="1980"/>
      </w:pPr>
      <w:r>
        <w:t xml:space="preserve">File </w:t>
      </w:r>
      <w:r w:rsidR="00D02490" w:rsidRPr="00D02490">
        <w:rPr>
          <w:rStyle w:val="CommandlineChar"/>
        </w:rPr>
        <w:t>activity_timesheet_info</w:t>
      </w:r>
      <w:r w:rsidRPr="002071C8">
        <w:rPr>
          <w:rStyle w:val="CommandlineChar"/>
        </w:rPr>
        <w:t>.xml</w:t>
      </w:r>
      <w:r>
        <w:t>:</w:t>
      </w:r>
      <w:r w:rsidRPr="00264677">
        <w:t xml:space="preserve"> </w:t>
      </w:r>
      <w:r w:rsidR="00725538">
        <w:t>Giao diện</w:t>
      </w:r>
      <w:r w:rsidR="00B96FD3">
        <w:t xml:space="preserve"> thông tin chặng trong 1 tour</w:t>
      </w:r>
      <w:r>
        <w:t>.</w:t>
      </w:r>
    </w:p>
    <w:p w14:paraId="1F02730A" w14:textId="436FA1B8" w:rsidR="002071C8" w:rsidRDefault="002071C8" w:rsidP="002071C8">
      <w:pPr>
        <w:pStyle w:val="ListParagraph"/>
        <w:numPr>
          <w:ilvl w:val="2"/>
          <w:numId w:val="32"/>
        </w:numPr>
        <w:spacing w:before="60" w:after="0" w:line="288" w:lineRule="auto"/>
        <w:ind w:left="1980"/>
      </w:pPr>
      <w:r>
        <w:t xml:space="preserve">File </w:t>
      </w:r>
      <w:r w:rsidR="006E076E" w:rsidRPr="006E076E">
        <w:rPr>
          <w:rStyle w:val="CommandlineChar"/>
        </w:rPr>
        <w:t>activity_tour_tabs</w:t>
      </w:r>
      <w:r w:rsidRPr="002071C8">
        <w:rPr>
          <w:rStyle w:val="CommandlineChar"/>
        </w:rPr>
        <w:t>.xml</w:t>
      </w:r>
      <w:r>
        <w:t>:</w:t>
      </w:r>
      <w:r w:rsidRPr="00264677">
        <w:t xml:space="preserve"> </w:t>
      </w:r>
      <w:r w:rsidR="00725538">
        <w:t>Giao diện</w:t>
      </w:r>
      <w:r w:rsidR="00B96FD3">
        <w:t xml:space="preserve"> 1 tour</w:t>
      </w:r>
      <w:r>
        <w:t>.</w:t>
      </w:r>
    </w:p>
    <w:p w14:paraId="3C03FAAC" w14:textId="6ED78C13" w:rsidR="002071C8" w:rsidRDefault="002071C8" w:rsidP="002071C8">
      <w:pPr>
        <w:pStyle w:val="ListParagraph"/>
        <w:numPr>
          <w:ilvl w:val="2"/>
          <w:numId w:val="32"/>
        </w:numPr>
        <w:spacing w:before="60" w:after="0" w:line="288" w:lineRule="auto"/>
        <w:ind w:left="1980"/>
      </w:pPr>
      <w:r>
        <w:t xml:space="preserve">File </w:t>
      </w:r>
      <w:r w:rsidR="009B32E4" w:rsidRPr="009B32E4">
        <w:rPr>
          <w:rStyle w:val="CommandlineChar"/>
        </w:rPr>
        <w:t>conversation_item_layout</w:t>
      </w:r>
      <w:r w:rsidRPr="002071C8">
        <w:rPr>
          <w:rStyle w:val="CommandlineChar"/>
        </w:rPr>
        <w:t>.xml</w:t>
      </w:r>
      <w:r>
        <w:t>:</w:t>
      </w:r>
      <w:r w:rsidRPr="00264677">
        <w:t xml:space="preserve"> </w:t>
      </w:r>
      <w:r w:rsidR="00725538">
        <w:t>Giao diện</w:t>
      </w:r>
      <w:r w:rsidR="00B96FD3">
        <w:t xml:space="preserve"> </w:t>
      </w:r>
      <w:r w:rsidR="00B622A0">
        <w:t>1 mục trong danh sách hội thoại</w:t>
      </w:r>
      <w:r>
        <w:t>.</w:t>
      </w:r>
    </w:p>
    <w:p w14:paraId="7FB464DF" w14:textId="11253CF8" w:rsidR="002071C8" w:rsidRDefault="002071C8" w:rsidP="002071C8">
      <w:pPr>
        <w:pStyle w:val="ListParagraph"/>
        <w:numPr>
          <w:ilvl w:val="2"/>
          <w:numId w:val="32"/>
        </w:numPr>
        <w:spacing w:before="60" w:after="0" w:line="288" w:lineRule="auto"/>
        <w:ind w:left="1980"/>
      </w:pPr>
      <w:r>
        <w:t xml:space="preserve">File </w:t>
      </w:r>
      <w:r w:rsidR="009B32E4" w:rsidRPr="009B32E4">
        <w:rPr>
          <w:rStyle w:val="CommandlineChar"/>
        </w:rPr>
        <w:t>counselor_item_layout</w:t>
      </w:r>
      <w:r w:rsidRPr="002071C8">
        <w:rPr>
          <w:rStyle w:val="CommandlineChar"/>
        </w:rPr>
        <w:t>.xml</w:t>
      </w:r>
      <w:r>
        <w:t>:</w:t>
      </w:r>
      <w:r w:rsidRPr="00264677">
        <w:t xml:space="preserve"> </w:t>
      </w:r>
      <w:r w:rsidR="00725538">
        <w:t>Giao diện</w:t>
      </w:r>
      <w:r w:rsidR="00B96FD3">
        <w:t xml:space="preserve"> </w:t>
      </w:r>
      <w:r w:rsidR="00B622A0">
        <w:t>1 mục trong danh sách tư vấn viên</w:t>
      </w:r>
      <w:r>
        <w:t>.</w:t>
      </w:r>
    </w:p>
    <w:p w14:paraId="468EB300" w14:textId="71059594" w:rsidR="002071C8" w:rsidRDefault="002071C8" w:rsidP="002071C8">
      <w:pPr>
        <w:pStyle w:val="ListParagraph"/>
        <w:numPr>
          <w:ilvl w:val="2"/>
          <w:numId w:val="32"/>
        </w:numPr>
        <w:spacing w:before="60" w:after="0" w:line="288" w:lineRule="auto"/>
        <w:ind w:left="1980"/>
      </w:pPr>
      <w:r>
        <w:t xml:space="preserve">File </w:t>
      </w:r>
      <w:r w:rsidR="00B86FF5" w:rsidRPr="00B86FF5">
        <w:rPr>
          <w:rStyle w:val="CommandlineChar"/>
        </w:rPr>
        <w:t>full_custom_action_bar_layout</w:t>
      </w:r>
      <w:r w:rsidRPr="002071C8">
        <w:rPr>
          <w:rStyle w:val="CommandlineChar"/>
        </w:rPr>
        <w:t>.xml</w:t>
      </w:r>
      <w:r>
        <w:t>:</w:t>
      </w:r>
      <w:r w:rsidRPr="00264677">
        <w:t xml:space="preserve"> </w:t>
      </w:r>
      <w:r w:rsidR="00725538">
        <w:t>Giao diện</w:t>
      </w:r>
      <w:r w:rsidR="00B96FD3">
        <w:t xml:space="preserve"> </w:t>
      </w:r>
      <w:r w:rsidR="00B622A0">
        <w:t>thanh tiêu đề</w:t>
      </w:r>
      <w:r>
        <w:t>.</w:t>
      </w:r>
    </w:p>
    <w:p w14:paraId="6B75E7BB" w14:textId="670EFC28" w:rsidR="002071C8" w:rsidRDefault="002071C8" w:rsidP="002071C8">
      <w:pPr>
        <w:pStyle w:val="ListParagraph"/>
        <w:numPr>
          <w:ilvl w:val="2"/>
          <w:numId w:val="32"/>
        </w:numPr>
        <w:spacing w:before="60" w:after="0" w:line="288" w:lineRule="auto"/>
        <w:ind w:left="1980"/>
      </w:pPr>
      <w:r>
        <w:t xml:space="preserve">File </w:t>
      </w:r>
      <w:r w:rsidR="00B86FF5" w:rsidRPr="00B86FF5">
        <w:rPr>
          <w:rStyle w:val="CommandlineChar"/>
        </w:rPr>
        <w:t>map_number_marker_layout</w:t>
      </w:r>
      <w:r w:rsidRPr="002071C8">
        <w:rPr>
          <w:rStyle w:val="CommandlineChar"/>
        </w:rPr>
        <w:t>.xml</w:t>
      </w:r>
      <w:r>
        <w:t>:</w:t>
      </w:r>
      <w:r w:rsidRPr="00264677">
        <w:t xml:space="preserve"> </w:t>
      </w:r>
      <w:r w:rsidR="00725538">
        <w:t>Giao diện</w:t>
      </w:r>
      <w:r w:rsidR="00B96FD3">
        <w:t xml:space="preserve"> </w:t>
      </w:r>
      <w:r w:rsidR="00B622A0">
        <w:t>marker</w:t>
      </w:r>
      <w:r>
        <w:t>.</w:t>
      </w:r>
    </w:p>
    <w:p w14:paraId="2547DDE2" w14:textId="40B8B681" w:rsidR="002071C8" w:rsidRDefault="002071C8" w:rsidP="002071C8">
      <w:pPr>
        <w:pStyle w:val="ListParagraph"/>
        <w:numPr>
          <w:ilvl w:val="2"/>
          <w:numId w:val="32"/>
        </w:numPr>
        <w:spacing w:before="60" w:after="0" w:line="288" w:lineRule="auto"/>
        <w:ind w:left="1980"/>
      </w:pPr>
      <w:r>
        <w:t xml:space="preserve">File </w:t>
      </w:r>
      <w:r w:rsidR="00B86FF5" w:rsidRPr="00B86FF5">
        <w:rPr>
          <w:rStyle w:val="CommandlineChar"/>
        </w:rPr>
        <w:t>message_item_layout</w:t>
      </w:r>
      <w:r w:rsidRPr="002071C8">
        <w:rPr>
          <w:rStyle w:val="CommandlineChar"/>
        </w:rPr>
        <w:t>.xml</w:t>
      </w:r>
      <w:r>
        <w:t>:</w:t>
      </w:r>
      <w:r w:rsidRPr="00264677">
        <w:t xml:space="preserve"> </w:t>
      </w:r>
      <w:r w:rsidR="00725538">
        <w:t>Giao diện</w:t>
      </w:r>
      <w:r w:rsidR="00B96FD3">
        <w:t xml:space="preserve"> </w:t>
      </w:r>
      <w:r w:rsidR="00B622A0">
        <w:t>1 mục trong danh sách tin nhắn</w:t>
      </w:r>
      <w:r>
        <w:t>.</w:t>
      </w:r>
    </w:p>
    <w:p w14:paraId="5117DEC6" w14:textId="1B89A3EE" w:rsidR="002071C8" w:rsidRDefault="002071C8" w:rsidP="002071C8">
      <w:pPr>
        <w:pStyle w:val="ListParagraph"/>
        <w:numPr>
          <w:ilvl w:val="2"/>
          <w:numId w:val="32"/>
        </w:numPr>
        <w:spacing w:before="60" w:after="0" w:line="288" w:lineRule="auto"/>
        <w:ind w:left="1980"/>
      </w:pPr>
      <w:r>
        <w:t xml:space="preserve">File </w:t>
      </w:r>
      <w:r w:rsidR="00B86FF5" w:rsidRPr="00B86FF5">
        <w:rPr>
          <w:rStyle w:val="CommandlineChar"/>
        </w:rPr>
        <w:t>news_item_layout</w:t>
      </w:r>
      <w:r w:rsidRPr="002071C8">
        <w:rPr>
          <w:rStyle w:val="CommandlineChar"/>
        </w:rPr>
        <w:t>.xml</w:t>
      </w:r>
      <w:r>
        <w:t>:</w:t>
      </w:r>
      <w:r w:rsidRPr="00264677">
        <w:t xml:space="preserve"> </w:t>
      </w:r>
      <w:r w:rsidR="00725538">
        <w:t>Giao diện</w:t>
      </w:r>
      <w:r w:rsidR="00B96FD3">
        <w:t xml:space="preserve"> </w:t>
      </w:r>
      <w:r w:rsidR="00B622A0">
        <w:t>1 mục trong danh sách tin tức</w:t>
      </w:r>
      <w:r>
        <w:t>.</w:t>
      </w:r>
    </w:p>
    <w:p w14:paraId="1BCA2A33" w14:textId="2F75BDBF" w:rsidR="002071C8" w:rsidRDefault="002071C8" w:rsidP="002071C8">
      <w:pPr>
        <w:pStyle w:val="ListParagraph"/>
        <w:numPr>
          <w:ilvl w:val="2"/>
          <w:numId w:val="32"/>
        </w:numPr>
        <w:spacing w:before="60" w:after="0" w:line="288" w:lineRule="auto"/>
        <w:ind w:left="1980"/>
      </w:pPr>
      <w:r>
        <w:t xml:space="preserve">File </w:t>
      </w:r>
      <w:r w:rsidR="00B86FF5" w:rsidRPr="00B86FF5">
        <w:rPr>
          <w:rStyle w:val="CommandlineChar"/>
        </w:rPr>
        <w:t>tab_home_contact</w:t>
      </w:r>
      <w:r w:rsidRPr="002071C8">
        <w:rPr>
          <w:rStyle w:val="CommandlineChar"/>
        </w:rPr>
        <w:t>.xml</w:t>
      </w:r>
      <w:r>
        <w:t>:</w:t>
      </w:r>
      <w:r w:rsidRPr="00264677">
        <w:t xml:space="preserve"> </w:t>
      </w:r>
      <w:r w:rsidR="00725538">
        <w:t>Giao diện</w:t>
      </w:r>
      <w:r w:rsidR="00B96FD3">
        <w:t xml:space="preserve"> </w:t>
      </w:r>
      <w:r w:rsidR="00B622A0">
        <w:t>tab liên hệ trong giao diện trang chủ</w:t>
      </w:r>
      <w:r>
        <w:t>.</w:t>
      </w:r>
    </w:p>
    <w:p w14:paraId="35C198F4" w14:textId="0B62BBE5" w:rsidR="002071C8" w:rsidRDefault="002071C8" w:rsidP="002071C8">
      <w:pPr>
        <w:pStyle w:val="ListParagraph"/>
        <w:numPr>
          <w:ilvl w:val="2"/>
          <w:numId w:val="32"/>
        </w:numPr>
        <w:spacing w:before="60" w:after="0" w:line="288" w:lineRule="auto"/>
        <w:ind w:left="1980"/>
      </w:pPr>
      <w:r>
        <w:t xml:space="preserve">File </w:t>
      </w:r>
      <w:r w:rsidR="00B86FF5" w:rsidRPr="00B86FF5">
        <w:rPr>
          <w:rStyle w:val="CommandlineChar"/>
        </w:rPr>
        <w:t>tab_home_conversations</w:t>
      </w:r>
      <w:r w:rsidRPr="002071C8">
        <w:rPr>
          <w:rStyle w:val="CommandlineChar"/>
        </w:rPr>
        <w:t>.xml</w:t>
      </w:r>
      <w:r>
        <w:t>:</w:t>
      </w:r>
      <w:r w:rsidRPr="00264677">
        <w:t xml:space="preserve"> </w:t>
      </w:r>
      <w:r w:rsidR="00725538">
        <w:t>Giao diện</w:t>
      </w:r>
      <w:r w:rsidR="00B96FD3">
        <w:t xml:space="preserve"> </w:t>
      </w:r>
      <w:r w:rsidR="00B622A0">
        <w:t>tab danh sách hội thoại</w:t>
      </w:r>
      <w:r w:rsidR="00B622A0" w:rsidRPr="00B622A0">
        <w:t xml:space="preserve"> </w:t>
      </w:r>
      <w:r w:rsidR="00B622A0">
        <w:t>trong giao diện trang chủ</w:t>
      </w:r>
      <w:r>
        <w:t>.</w:t>
      </w:r>
    </w:p>
    <w:p w14:paraId="5F15ABD8" w14:textId="18E5838C" w:rsidR="002071C8" w:rsidRDefault="002071C8" w:rsidP="002071C8">
      <w:pPr>
        <w:pStyle w:val="ListParagraph"/>
        <w:numPr>
          <w:ilvl w:val="2"/>
          <w:numId w:val="32"/>
        </w:numPr>
        <w:spacing w:before="60" w:after="0" w:line="288" w:lineRule="auto"/>
        <w:ind w:left="1980"/>
      </w:pPr>
      <w:r>
        <w:t xml:space="preserve">File </w:t>
      </w:r>
      <w:r w:rsidR="00B86FF5" w:rsidRPr="00B86FF5">
        <w:rPr>
          <w:rStyle w:val="CommandlineChar"/>
        </w:rPr>
        <w:t>tab_home_news</w:t>
      </w:r>
      <w:r w:rsidRPr="002071C8">
        <w:rPr>
          <w:rStyle w:val="CommandlineChar"/>
        </w:rPr>
        <w:t>.xml</w:t>
      </w:r>
      <w:r>
        <w:t>:</w:t>
      </w:r>
      <w:r w:rsidRPr="00264677">
        <w:t xml:space="preserve"> </w:t>
      </w:r>
      <w:r w:rsidR="00042264">
        <w:t>Giao diện</w:t>
      </w:r>
      <w:r w:rsidR="00B96FD3">
        <w:t xml:space="preserve"> </w:t>
      </w:r>
      <w:r w:rsidR="00B622A0">
        <w:t>tab tin tức trong giao diện trang chủ</w:t>
      </w:r>
      <w:r>
        <w:t>.</w:t>
      </w:r>
    </w:p>
    <w:p w14:paraId="5D6E6A30" w14:textId="7FF72596" w:rsidR="002071C8" w:rsidRDefault="002071C8" w:rsidP="002071C8">
      <w:pPr>
        <w:pStyle w:val="ListParagraph"/>
        <w:numPr>
          <w:ilvl w:val="2"/>
          <w:numId w:val="32"/>
        </w:numPr>
        <w:spacing w:before="60" w:after="0" w:line="288" w:lineRule="auto"/>
        <w:ind w:left="1980"/>
      </w:pPr>
      <w:r>
        <w:t xml:space="preserve">File </w:t>
      </w:r>
      <w:r w:rsidR="00B86FF5" w:rsidRPr="00B86FF5">
        <w:rPr>
          <w:rStyle w:val="CommandlineChar"/>
        </w:rPr>
        <w:t>tab_home_tour</w:t>
      </w:r>
      <w:r w:rsidRPr="002071C8">
        <w:rPr>
          <w:rStyle w:val="CommandlineChar"/>
        </w:rPr>
        <w:t>.xml</w:t>
      </w:r>
      <w:r>
        <w:t>:</w:t>
      </w:r>
      <w:r w:rsidRPr="00264677">
        <w:t xml:space="preserve"> </w:t>
      </w:r>
      <w:r w:rsidR="00042264">
        <w:t>Giao diện</w:t>
      </w:r>
      <w:r w:rsidR="00B96FD3">
        <w:t xml:space="preserve"> </w:t>
      </w:r>
      <w:r w:rsidR="00B622A0">
        <w:t>tab danh sách tour trong giao diện trang chủ</w:t>
      </w:r>
      <w:r>
        <w:t>.</w:t>
      </w:r>
    </w:p>
    <w:p w14:paraId="6FECA2C7" w14:textId="44A0619B" w:rsidR="002071C8" w:rsidRDefault="002071C8" w:rsidP="002071C8">
      <w:pPr>
        <w:pStyle w:val="ListParagraph"/>
        <w:numPr>
          <w:ilvl w:val="2"/>
          <w:numId w:val="32"/>
        </w:numPr>
        <w:spacing w:before="60" w:after="0" w:line="288" w:lineRule="auto"/>
        <w:ind w:left="1980"/>
      </w:pPr>
      <w:r>
        <w:t xml:space="preserve">File </w:t>
      </w:r>
      <w:r w:rsidR="00B86FF5" w:rsidRPr="00B86FF5">
        <w:rPr>
          <w:rStyle w:val="CommandlineChar"/>
        </w:rPr>
        <w:t>tab_home_user</w:t>
      </w:r>
      <w:r w:rsidRPr="002071C8">
        <w:rPr>
          <w:rStyle w:val="CommandlineChar"/>
        </w:rPr>
        <w:t>.xml</w:t>
      </w:r>
      <w:r>
        <w:t>:</w:t>
      </w:r>
      <w:r w:rsidRPr="00264677">
        <w:t xml:space="preserve"> </w:t>
      </w:r>
      <w:r w:rsidR="00042264">
        <w:t>Giao diện</w:t>
      </w:r>
      <w:r w:rsidR="00B96FD3">
        <w:t xml:space="preserve"> </w:t>
      </w:r>
      <w:r w:rsidR="00B622A0">
        <w:t>tab thông tin cá nhân trong giao diện trang chủ</w:t>
      </w:r>
      <w:r>
        <w:t>.</w:t>
      </w:r>
    </w:p>
    <w:p w14:paraId="45998BB3" w14:textId="0BA30DBC" w:rsidR="00B86FF5" w:rsidRDefault="00B86FF5" w:rsidP="00B86FF5">
      <w:pPr>
        <w:pStyle w:val="ListParagraph"/>
        <w:numPr>
          <w:ilvl w:val="2"/>
          <w:numId w:val="32"/>
        </w:numPr>
        <w:spacing w:before="60" w:after="0" w:line="288" w:lineRule="auto"/>
        <w:ind w:left="1980"/>
      </w:pPr>
      <w:r>
        <w:t xml:space="preserve">File </w:t>
      </w:r>
      <w:r w:rsidRPr="00B86FF5">
        <w:rPr>
          <w:rStyle w:val="CommandlineChar"/>
        </w:rPr>
        <w:t>tab_tour_info</w:t>
      </w:r>
      <w:r w:rsidRPr="002071C8">
        <w:rPr>
          <w:rStyle w:val="CommandlineChar"/>
        </w:rPr>
        <w:t>.xml</w:t>
      </w:r>
      <w:r>
        <w:t>:</w:t>
      </w:r>
      <w:r w:rsidRPr="00264677">
        <w:t xml:space="preserve"> </w:t>
      </w:r>
      <w:r w:rsidR="00042264">
        <w:t>Giao diện</w:t>
      </w:r>
      <w:r w:rsidR="00B96FD3">
        <w:t xml:space="preserve"> </w:t>
      </w:r>
      <w:r w:rsidR="00B4628A">
        <w:t xml:space="preserve">tab </w:t>
      </w:r>
      <w:r w:rsidR="005B0CEF">
        <w:t>thông tin tour</w:t>
      </w:r>
      <w:r w:rsidR="00B4628A">
        <w:t xml:space="preserve"> trong giao diện 1 tour</w:t>
      </w:r>
      <w:r>
        <w:t>.</w:t>
      </w:r>
    </w:p>
    <w:p w14:paraId="35504013" w14:textId="4C2B4B06" w:rsidR="00B86FF5" w:rsidRDefault="00B86FF5" w:rsidP="00B86FF5">
      <w:pPr>
        <w:pStyle w:val="ListParagraph"/>
        <w:numPr>
          <w:ilvl w:val="2"/>
          <w:numId w:val="32"/>
        </w:numPr>
        <w:spacing w:before="60" w:after="0" w:line="288" w:lineRule="auto"/>
        <w:ind w:left="1980"/>
      </w:pPr>
      <w:r>
        <w:lastRenderedPageBreak/>
        <w:t xml:space="preserve">File </w:t>
      </w:r>
      <w:r w:rsidRPr="00B86FF5">
        <w:rPr>
          <w:rStyle w:val="CommandlineChar"/>
        </w:rPr>
        <w:t>tab_tour_map</w:t>
      </w:r>
      <w:r w:rsidRPr="002071C8">
        <w:rPr>
          <w:rStyle w:val="CommandlineChar"/>
        </w:rPr>
        <w:t>.xml</w:t>
      </w:r>
      <w:r>
        <w:t>:</w:t>
      </w:r>
      <w:r w:rsidRPr="00264677">
        <w:t xml:space="preserve"> </w:t>
      </w:r>
      <w:r w:rsidR="00042264">
        <w:t>Giao diện</w:t>
      </w:r>
      <w:r w:rsidR="00B96FD3">
        <w:t xml:space="preserve"> </w:t>
      </w:r>
      <w:r w:rsidR="00B4628A">
        <w:t xml:space="preserve">tab </w:t>
      </w:r>
      <w:r w:rsidR="005B0CEF">
        <w:t>bản đồ tour</w:t>
      </w:r>
      <w:r w:rsidR="00B4628A">
        <w:t xml:space="preserve"> trong giao diện 1 tour</w:t>
      </w:r>
      <w:r>
        <w:t>.</w:t>
      </w:r>
    </w:p>
    <w:p w14:paraId="62B6F117" w14:textId="0A3A5AD9" w:rsidR="00B86FF5" w:rsidRDefault="00B86FF5" w:rsidP="00B86FF5">
      <w:pPr>
        <w:pStyle w:val="ListParagraph"/>
        <w:numPr>
          <w:ilvl w:val="2"/>
          <w:numId w:val="32"/>
        </w:numPr>
        <w:spacing w:before="60" w:after="0" w:line="288" w:lineRule="auto"/>
        <w:ind w:left="1980"/>
      </w:pPr>
      <w:r>
        <w:t xml:space="preserve">File </w:t>
      </w:r>
      <w:r w:rsidRPr="00B86FF5">
        <w:rPr>
          <w:rStyle w:val="CommandlineChar"/>
        </w:rPr>
        <w:t>tab_tour_map_image</w:t>
      </w:r>
      <w:r w:rsidRPr="002071C8">
        <w:rPr>
          <w:rStyle w:val="CommandlineChar"/>
        </w:rPr>
        <w:t>.xml</w:t>
      </w:r>
      <w:r>
        <w:t>:</w:t>
      </w:r>
      <w:r w:rsidRPr="00264677">
        <w:t xml:space="preserve"> </w:t>
      </w:r>
      <w:r w:rsidR="00042264">
        <w:t>Giao diện</w:t>
      </w:r>
      <w:r w:rsidR="00B96FD3">
        <w:t xml:space="preserve"> </w:t>
      </w:r>
      <w:r w:rsidR="00B4628A">
        <w:t xml:space="preserve">tab </w:t>
      </w:r>
      <w:r w:rsidR="005B0CEF">
        <w:t>hình ảnh minh hoạ tour</w:t>
      </w:r>
      <w:r w:rsidR="00B4628A">
        <w:t xml:space="preserve"> trong giao diện 1 tour</w:t>
      </w:r>
      <w:r>
        <w:t>.</w:t>
      </w:r>
    </w:p>
    <w:p w14:paraId="1F4BF78B" w14:textId="3808AC36" w:rsidR="00B86FF5" w:rsidRDefault="00B86FF5" w:rsidP="00B86FF5">
      <w:pPr>
        <w:pStyle w:val="ListParagraph"/>
        <w:numPr>
          <w:ilvl w:val="2"/>
          <w:numId w:val="32"/>
        </w:numPr>
        <w:spacing w:before="60" w:after="0" w:line="288" w:lineRule="auto"/>
        <w:ind w:left="1980"/>
      </w:pPr>
      <w:r>
        <w:t xml:space="preserve">File </w:t>
      </w:r>
      <w:r w:rsidRPr="00B86FF5">
        <w:rPr>
          <w:rStyle w:val="CommandlineChar"/>
        </w:rPr>
        <w:t>tour_item_layout</w:t>
      </w:r>
      <w:r w:rsidRPr="002071C8">
        <w:rPr>
          <w:rStyle w:val="CommandlineChar"/>
        </w:rPr>
        <w:t>.xml</w:t>
      </w:r>
      <w:r>
        <w:t>:</w:t>
      </w:r>
      <w:r w:rsidRPr="00264677">
        <w:t xml:space="preserve"> </w:t>
      </w:r>
      <w:r w:rsidR="00042264">
        <w:t>Giao diện</w:t>
      </w:r>
      <w:r w:rsidR="00B96FD3">
        <w:t xml:space="preserve"> </w:t>
      </w:r>
      <w:r w:rsidR="00DC06F2">
        <w:t>1 mục trong danh sách tour</w:t>
      </w:r>
      <w:r>
        <w:t>.</w:t>
      </w:r>
    </w:p>
    <w:p w14:paraId="40645076" w14:textId="7730955F" w:rsidR="00B86FF5" w:rsidRDefault="00B86FF5" w:rsidP="00B86FF5">
      <w:pPr>
        <w:pStyle w:val="ListParagraph"/>
        <w:numPr>
          <w:ilvl w:val="2"/>
          <w:numId w:val="32"/>
        </w:numPr>
        <w:spacing w:before="60" w:after="0" w:line="288" w:lineRule="auto"/>
        <w:ind w:left="1980"/>
      </w:pPr>
      <w:r>
        <w:t xml:space="preserve">File </w:t>
      </w:r>
      <w:r w:rsidRPr="00B86FF5">
        <w:rPr>
          <w:rStyle w:val="CommandlineChar"/>
        </w:rPr>
        <w:t>tour_member_item_layout</w:t>
      </w:r>
      <w:r w:rsidRPr="002071C8">
        <w:rPr>
          <w:rStyle w:val="CommandlineChar"/>
        </w:rPr>
        <w:t>.xml</w:t>
      </w:r>
      <w:r>
        <w:t>:</w:t>
      </w:r>
      <w:r w:rsidRPr="00264677">
        <w:t xml:space="preserve"> </w:t>
      </w:r>
      <w:r w:rsidR="00042264">
        <w:t>Giao diện</w:t>
      </w:r>
      <w:r w:rsidR="00B96FD3">
        <w:t xml:space="preserve"> </w:t>
      </w:r>
      <w:r w:rsidR="00DC06F2">
        <w:t>1 mục trong danh sách thành viên của tour (xổ xuống)</w:t>
      </w:r>
      <w:r>
        <w:t>.</w:t>
      </w:r>
    </w:p>
    <w:p w14:paraId="43FC9F4C" w14:textId="791BEB76" w:rsidR="000A06B6" w:rsidRDefault="00B86FF5" w:rsidP="00095E80">
      <w:pPr>
        <w:pStyle w:val="ListParagraph"/>
        <w:numPr>
          <w:ilvl w:val="2"/>
          <w:numId w:val="32"/>
        </w:numPr>
        <w:spacing w:before="60" w:after="0" w:line="288" w:lineRule="auto"/>
        <w:ind w:left="1980"/>
      </w:pPr>
      <w:r>
        <w:t xml:space="preserve">File </w:t>
      </w:r>
      <w:r w:rsidRPr="00B86FF5">
        <w:rPr>
          <w:rStyle w:val="CommandlineChar"/>
        </w:rPr>
        <w:t>tour_timesheet_item_layout</w:t>
      </w:r>
      <w:r w:rsidRPr="002071C8">
        <w:rPr>
          <w:rStyle w:val="CommandlineChar"/>
        </w:rPr>
        <w:t>.xml</w:t>
      </w:r>
      <w:r>
        <w:t>:</w:t>
      </w:r>
      <w:r w:rsidRPr="00264677">
        <w:t xml:space="preserve"> </w:t>
      </w:r>
      <w:r w:rsidR="00042264">
        <w:t>Giao diện</w:t>
      </w:r>
      <w:r w:rsidR="00B96FD3">
        <w:t xml:space="preserve"> </w:t>
      </w:r>
      <w:r w:rsidR="00DC06F2">
        <w:t>1 mục trong danh sách chặng của tour (xổ xuống)</w:t>
      </w:r>
      <w:r>
        <w:t>.</w:t>
      </w:r>
    </w:p>
    <w:p w14:paraId="154E17F9" w14:textId="350FDFF3" w:rsidR="005458CA" w:rsidRDefault="005458CA" w:rsidP="00095E80">
      <w:pPr>
        <w:pStyle w:val="Heading3"/>
        <w:numPr>
          <w:ilvl w:val="2"/>
          <w:numId w:val="28"/>
        </w:numPr>
        <w:spacing w:after="240"/>
        <w:ind w:left="900" w:hanging="900"/>
      </w:pPr>
      <w:bookmarkStart w:id="229" w:name="_Toc9538837"/>
      <w:r>
        <w:t>Server</w:t>
      </w:r>
      <w:r w:rsidR="000C384C">
        <w:t xml:space="preserve"> config</w:t>
      </w:r>
      <w:bookmarkEnd w:id="229"/>
    </w:p>
    <w:p w14:paraId="6FFA58F0" w14:textId="7A1B346D" w:rsidR="005458CA" w:rsidRDefault="005458CA" w:rsidP="00095E80">
      <w:pPr>
        <w:pStyle w:val="ListParagraph"/>
        <w:numPr>
          <w:ilvl w:val="0"/>
          <w:numId w:val="29"/>
        </w:numPr>
        <w:spacing w:before="60" w:after="0" w:line="288" w:lineRule="auto"/>
        <w:ind w:left="900" w:hanging="333"/>
      </w:pPr>
      <w:r>
        <w:t xml:space="preserve">1 </w:t>
      </w:r>
      <w:r w:rsidR="00D01661">
        <w:t xml:space="preserve">thư mục </w:t>
      </w:r>
      <w:r w:rsidR="00D01661" w:rsidRPr="00095E80">
        <w:rPr>
          <w:rStyle w:val="CommandlineChar"/>
        </w:rPr>
        <w:t>ServerConfig</w:t>
      </w:r>
      <w:r>
        <w:t>, bao gồm:</w:t>
      </w:r>
    </w:p>
    <w:p w14:paraId="0C000D33" w14:textId="374B0B53" w:rsidR="00F515E6" w:rsidRDefault="00D01661">
      <w:pPr>
        <w:pStyle w:val="ListParagraph"/>
        <w:numPr>
          <w:ilvl w:val="0"/>
          <w:numId w:val="32"/>
        </w:numPr>
        <w:spacing w:after="0"/>
        <w:ind w:left="1260"/>
      </w:pPr>
      <w:r>
        <w:t>F</w:t>
      </w:r>
      <w:r w:rsidR="005458CA">
        <w:t xml:space="preserve">ile </w:t>
      </w:r>
      <w:r w:rsidR="00F515E6">
        <w:t xml:space="preserve">mã nguồn </w:t>
      </w:r>
      <w:r w:rsidRPr="00095E80">
        <w:rPr>
          <w:rStyle w:val="CommandlineChar"/>
        </w:rPr>
        <w:t>index.js</w:t>
      </w:r>
      <w:r>
        <w:t>: Dùng để chạy dịch vụ cung cấp địa chỉ server cho client kết nối đến</w:t>
      </w:r>
      <w:r w:rsidR="005458CA">
        <w:t>.</w:t>
      </w:r>
    </w:p>
    <w:p w14:paraId="22A9813E" w14:textId="5BE5FB9A" w:rsidR="00D01661" w:rsidRDefault="00D01661">
      <w:pPr>
        <w:pStyle w:val="ListParagraph"/>
        <w:numPr>
          <w:ilvl w:val="0"/>
          <w:numId w:val="32"/>
        </w:numPr>
        <w:spacing w:after="0"/>
        <w:ind w:left="1260"/>
      </w:pPr>
      <w:r>
        <w:t xml:space="preserve">File </w:t>
      </w:r>
      <w:r w:rsidRPr="00095E80">
        <w:rPr>
          <w:rStyle w:val="CommandlineChar"/>
        </w:rPr>
        <w:t>index.json</w:t>
      </w:r>
      <w:r>
        <w:t>: Dùng để thay thế file mã nguồn để client lấy trực tiếp địa chỉ server.</w:t>
      </w:r>
    </w:p>
    <w:p w14:paraId="5186BB33" w14:textId="4A85FE39" w:rsidR="00D01661" w:rsidRDefault="00D01661">
      <w:pPr>
        <w:pStyle w:val="ListParagraph"/>
        <w:numPr>
          <w:ilvl w:val="0"/>
          <w:numId w:val="32"/>
        </w:numPr>
        <w:spacing w:after="0"/>
        <w:ind w:left="1260"/>
      </w:pPr>
      <w:r>
        <w:t xml:space="preserve">File </w:t>
      </w:r>
      <w:r w:rsidRPr="00095E80">
        <w:rPr>
          <w:rStyle w:val="CommandlineChar"/>
        </w:rPr>
        <w:t>push.cmd</w:t>
      </w:r>
      <w:r>
        <w:t xml:space="preserve">: Mô tả cách chạy file mã nguồn </w:t>
      </w:r>
      <w:r w:rsidRPr="00095E80">
        <w:rPr>
          <w:rStyle w:val="CommandlineChar"/>
        </w:rPr>
        <w:t>index.js</w:t>
      </w:r>
      <w:r>
        <w:t xml:space="preserve"> trên </w:t>
      </w:r>
      <w:r w:rsidRPr="00095E80">
        <w:rPr>
          <w:rStyle w:val="CommandlineChar"/>
        </w:rPr>
        <w:t>Heroku</w:t>
      </w:r>
      <w:r>
        <w:t>.</w:t>
      </w:r>
    </w:p>
    <w:p w14:paraId="1176AB13" w14:textId="53F15EBC" w:rsidR="00D01661" w:rsidRDefault="00D01661" w:rsidP="00095E80">
      <w:pPr>
        <w:pStyle w:val="ListParagraph"/>
        <w:numPr>
          <w:ilvl w:val="0"/>
          <w:numId w:val="32"/>
        </w:numPr>
        <w:spacing w:after="0"/>
        <w:ind w:left="1260"/>
      </w:pPr>
      <w:r>
        <w:t xml:space="preserve">Chi tiết cách đẩy xem mục </w:t>
      </w:r>
      <w:r>
        <w:fldChar w:fldCharType="begin"/>
      </w:r>
      <w:r>
        <w:instrText xml:space="preserve"> REF _Ref9331325 \h </w:instrText>
      </w:r>
      <w:r>
        <w:fldChar w:fldCharType="separate"/>
      </w:r>
      <w:ins w:id="230" w:author="Hùng Lê Mạnh" w:date="2019-05-23T22:15:00Z">
        <w:r w:rsidR="0052687B">
          <w:t>Cài đặt ứng dụng phía client</w:t>
        </w:r>
      </w:ins>
      <w:del w:id="231" w:author="Hùng Lê Mạnh" w:date="2019-05-23T22:15:00Z">
        <w:r w:rsidR="00050B60" w:rsidDel="0052687B">
          <w:delText>Cài đặt ứng dụng phía client</w:delText>
        </w:r>
      </w:del>
      <w:r>
        <w:fldChar w:fldCharType="end"/>
      </w:r>
      <w:r w:rsidR="00823478">
        <w:t>.</w:t>
      </w:r>
    </w:p>
    <w:p w14:paraId="62E9A66C" w14:textId="071326F7" w:rsidR="00855EBD" w:rsidRDefault="00855EBD" w:rsidP="00855EBD">
      <w:pPr>
        <w:pStyle w:val="Heading3"/>
        <w:numPr>
          <w:ilvl w:val="2"/>
          <w:numId w:val="28"/>
        </w:numPr>
        <w:spacing w:after="240"/>
        <w:ind w:left="900" w:hanging="900"/>
      </w:pPr>
      <w:bookmarkStart w:id="232" w:name="_Toc9538838"/>
      <w:r>
        <w:t>Server</w:t>
      </w:r>
      <w:bookmarkEnd w:id="232"/>
    </w:p>
    <w:p w14:paraId="38A268D5" w14:textId="77777777" w:rsidR="00855EBD" w:rsidRDefault="00855EBD" w:rsidP="00855EBD">
      <w:pPr>
        <w:pStyle w:val="ListParagraph"/>
        <w:numPr>
          <w:ilvl w:val="0"/>
          <w:numId w:val="29"/>
        </w:numPr>
        <w:spacing w:before="60" w:after="0" w:line="288" w:lineRule="auto"/>
        <w:ind w:left="900" w:hanging="333"/>
      </w:pPr>
      <w:r>
        <w:t>1 ứng dụng Node.js, bao gồm:</w:t>
      </w:r>
    </w:p>
    <w:p w14:paraId="499C86EC" w14:textId="0BCA2997" w:rsidR="00855EBD" w:rsidRDefault="00855EBD" w:rsidP="00855EBD">
      <w:pPr>
        <w:pStyle w:val="ListParagraph"/>
        <w:numPr>
          <w:ilvl w:val="0"/>
          <w:numId w:val="32"/>
        </w:numPr>
        <w:spacing w:after="0"/>
        <w:ind w:left="1260"/>
      </w:pPr>
      <w:r>
        <w:t>11 file mã  nguồn .js</w:t>
      </w:r>
      <w:r w:rsidR="00823478">
        <w:t>, bao gồm:</w:t>
      </w:r>
    </w:p>
    <w:p w14:paraId="78638AC3" w14:textId="0A10FE9C" w:rsidR="00823478" w:rsidRDefault="00823478" w:rsidP="00823478">
      <w:pPr>
        <w:pStyle w:val="ListParagraph"/>
        <w:numPr>
          <w:ilvl w:val="1"/>
          <w:numId w:val="32"/>
        </w:numPr>
        <w:spacing w:before="60" w:after="0" w:line="288" w:lineRule="auto"/>
        <w:ind w:left="1620"/>
      </w:pPr>
      <w:r>
        <w:t xml:space="preserve">Thư mục </w:t>
      </w:r>
      <w:r w:rsidRPr="00095E80">
        <w:rPr>
          <w:rStyle w:val="CommandlineChar"/>
        </w:rPr>
        <w:t>config</w:t>
      </w:r>
      <w:r>
        <w:t xml:space="preserve">, chứa file </w:t>
      </w:r>
      <w:r w:rsidRPr="00095E80">
        <w:rPr>
          <w:rStyle w:val="CommandlineChar"/>
        </w:rPr>
        <w:t>serverConfig.js</w:t>
      </w:r>
      <w:r>
        <w:t xml:space="preserve">: dùng để cấu hình cổng cho server và địa chỉ cơ sở dữ liệu. Chi tiết cách cấu hình xem mục </w:t>
      </w:r>
      <w:r>
        <w:fldChar w:fldCharType="begin"/>
      </w:r>
      <w:r>
        <w:instrText xml:space="preserve"> REF _Ref9243991 \h </w:instrText>
      </w:r>
      <w:r>
        <w:fldChar w:fldCharType="separate"/>
      </w:r>
      <w:ins w:id="233" w:author="Hùng Lê Mạnh" w:date="2019-05-23T22:15:00Z">
        <w:r w:rsidR="0052687B">
          <w:t>Cài đặt ứng dụng phía server</w:t>
        </w:r>
      </w:ins>
      <w:del w:id="234" w:author="Hùng Lê Mạnh" w:date="2019-05-23T22:15:00Z">
        <w:r w:rsidR="00050B60" w:rsidDel="0052687B">
          <w:delText>Cài đặt ứng dụng phía server</w:delText>
        </w:r>
      </w:del>
      <w:r>
        <w:fldChar w:fldCharType="end"/>
      </w:r>
      <w:r>
        <w:t>.</w:t>
      </w:r>
    </w:p>
    <w:p w14:paraId="312788B3" w14:textId="4BCFBB0D" w:rsidR="00823478" w:rsidRDefault="00823478" w:rsidP="00823478">
      <w:pPr>
        <w:pStyle w:val="ListParagraph"/>
        <w:numPr>
          <w:ilvl w:val="1"/>
          <w:numId w:val="32"/>
        </w:numPr>
        <w:spacing w:before="60" w:after="0" w:line="288" w:lineRule="auto"/>
        <w:ind w:left="1620"/>
      </w:pPr>
      <w:r>
        <w:t xml:space="preserve">File </w:t>
      </w:r>
      <w:r w:rsidRPr="00095E80">
        <w:rPr>
          <w:rStyle w:val="CommandlineChar"/>
        </w:rPr>
        <w:t>commonFunction.js</w:t>
      </w:r>
      <w:r>
        <w:t xml:space="preserve">: </w:t>
      </w:r>
      <w:r w:rsidR="002A5940">
        <w:t>Chứa các hàm dùng chung như in ra thông báo trên màn hình</w:t>
      </w:r>
      <w:r>
        <w:t>.</w:t>
      </w:r>
    </w:p>
    <w:p w14:paraId="567105CB" w14:textId="30A7A3D0" w:rsidR="00A14C93" w:rsidRDefault="00A14C93" w:rsidP="00A14C93">
      <w:pPr>
        <w:pStyle w:val="ListParagraph"/>
        <w:numPr>
          <w:ilvl w:val="1"/>
          <w:numId w:val="32"/>
        </w:numPr>
        <w:spacing w:before="60" w:after="0" w:line="288" w:lineRule="auto"/>
        <w:ind w:left="1620"/>
      </w:pPr>
      <w:r>
        <w:t xml:space="preserve">File </w:t>
      </w:r>
      <w:r w:rsidRPr="00A14C93">
        <w:rPr>
          <w:rStyle w:val="CommandlineChar"/>
        </w:rPr>
        <w:t>conversation</w:t>
      </w:r>
      <w:r w:rsidRPr="00391B72">
        <w:rPr>
          <w:rStyle w:val="CommandlineChar"/>
        </w:rPr>
        <w:t>.js</w:t>
      </w:r>
      <w:r>
        <w:t xml:space="preserve">: </w:t>
      </w:r>
      <w:r w:rsidR="000F69F6">
        <w:t>Quản lý việc truy vấn danh sách hội thoại trong cơ sở dữ liệu và gửi về client</w:t>
      </w:r>
      <w:r>
        <w:t>.</w:t>
      </w:r>
    </w:p>
    <w:p w14:paraId="48F81EE7" w14:textId="6BE48BA7" w:rsidR="00A14C93" w:rsidRDefault="00A14C93" w:rsidP="00A14C93">
      <w:pPr>
        <w:pStyle w:val="ListParagraph"/>
        <w:numPr>
          <w:ilvl w:val="1"/>
          <w:numId w:val="32"/>
        </w:numPr>
        <w:spacing w:before="60" w:after="0" w:line="288" w:lineRule="auto"/>
        <w:ind w:left="1620"/>
      </w:pPr>
      <w:r>
        <w:t xml:space="preserve">File </w:t>
      </w:r>
      <w:r w:rsidRPr="00A14C93">
        <w:rPr>
          <w:rStyle w:val="CommandlineChar"/>
        </w:rPr>
        <w:t>counselor</w:t>
      </w:r>
      <w:r w:rsidRPr="00391B72">
        <w:rPr>
          <w:rStyle w:val="CommandlineChar"/>
        </w:rPr>
        <w:t>.js</w:t>
      </w:r>
      <w:r>
        <w:t xml:space="preserve">: </w:t>
      </w:r>
      <w:r w:rsidR="000F69F6">
        <w:t>Quản lý việc truy vấn danh sách tư vấn viên trong cơ sở dữ liệu và gửi về client</w:t>
      </w:r>
      <w:r>
        <w:t>.</w:t>
      </w:r>
    </w:p>
    <w:p w14:paraId="71C65BCE" w14:textId="281ED7FD" w:rsidR="00A14C93" w:rsidRDefault="00A14C93" w:rsidP="00A14C93">
      <w:pPr>
        <w:pStyle w:val="ListParagraph"/>
        <w:numPr>
          <w:ilvl w:val="1"/>
          <w:numId w:val="32"/>
        </w:numPr>
        <w:spacing w:before="60" w:after="0" w:line="288" w:lineRule="auto"/>
        <w:ind w:left="1620"/>
      </w:pPr>
      <w:r>
        <w:t xml:space="preserve">File </w:t>
      </w:r>
      <w:r w:rsidR="001F4FF2" w:rsidRPr="001F4FF2">
        <w:rPr>
          <w:rStyle w:val="CommandlineChar"/>
        </w:rPr>
        <w:t>login</w:t>
      </w:r>
      <w:r w:rsidRPr="00391B72">
        <w:rPr>
          <w:rStyle w:val="CommandlineChar"/>
        </w:rPr>
        <w:t>.js</w:t>
      </w:r>
      <w:r>
        <w:t xml:space="preserve">: </w:t>
      </w:r>
      <w:r w:rsidR="004A1934">
        <w:t>Quản lý việc truy vấn thông tin đăng nhập trong cơ sở dữ liệu và gửi</w:t>
      </w:r>
      <w:r w:rsidR="005E4936">
        <w:t xml:space="preserve"> kết quả đăng nhập</w:t>
      </w:r>
      <w:r w:rsidR="004A1934">
        <w:t xml:space="preserve"> về client</w:t>
      </w:r>
      <w:r>
        <w:t>.</w:t>
      </w:r>
    </w:p>
    <w:p w14:paraId="61BCF082" w14:textId="3CCA5A4A" w:rsidR="00A14C93" w:rsidRDefault="00A14C93" w:rsidP="00A14C93">
      <w:pPr>
        <w:pStyle w:val="ListParagraph"/>
        <w:numPr>
          <w:ilvl w:val="1"/>
          <w:numId w:val="32"/>
        </w:numPr>
        <w:spacing w:before="60" w:after="0" w:line="288" w:lineRule="auto"/>
        <w:ind w:left="1620"/>
      </w:pPr>
      <w:r>
        <w:t xml:space="preserve">File </w:t>
      </w:r>
      <w:r w:rsidR="001F4FF2" w:rsidRPr="001F4FF2">
        <w:rPr>
          <w:rStyle w:val="CommandlineChar"/>
        </w:rPr>
        <w:t>logout</w:t>
      </w:r>
      <w:r w:rsidRPr="00391B72">
        <w:rPr>
          <w:rStyle w:val="CommandlineChar"/>
        </w:rPr>
        <w:t>.js</w:t>
      </w:r>
      <w:r>
        <w:t xml:space="preserve">: </w:t>
      </w:r>
      <w:r w:rsidR="005A3FE4">
        <w:t>Quản lý việc đăng xuất cho client và gửi về client</w:t>
      </w:r>
      <w:r>
        <w:t>.</w:t>
      </w:r>
    </w:p>
    <w:p w14:paraId="2863A30A" w14:textId="14955CCB" w:rsidR="00A14C93" w:rsidRDefault="00A14C93" w:rsidP="00A14C93">
      <w:pPr>
        <w:pStyle w:val="ListParagraph"/>
        <w:numPr>
          <w:ilvl w:val="1"/>
          <w:numId w:val="32"/>
        </w:numPr>
        <w:spacing w:before="60" w:after="0" w:line="288" w:lineRule="auto"/>
        <w:ind w:left="1620"/>
      </w:pPr>
      <w:r>
        <w:t xml:space="preserve">File </w:t>
      </w:r>
      <w:r w:rsidR="001F4FF2" w:rsidRPr="001F4FF2">
        <w:rPr>
          <w:rStyle w:val="CommandlineChar"/>
        </w:rPr>
        <w:t>memberLocation</w:t>
      </w:r>
      <w:r w:rsidRPr="00391B72">
        <w:rPr>
          <w:rStyle w:val="CommandlineChar"/>
        </w:rPr>
        <w:t>.js</w:t>
      </w:r>
      <w:r>
        <w:t xml:space="preserve">: </w:t>
      </w:r>
      <w:r w:rsidR="00C61B6A">
        <w:t xml:space="preserve">Quản lý việc cập nhật vị trí của thành viên trong cơ sở dữ liệu và gửi về </w:t>
      </w:r>
      <w:r w:rsidR="00375CB2">
        <w:t>cho các thành viên khác</w:t>
      </w:r>
      <w:r>
        <w:t>.</w:t>
      </w:r>
    </w:p>
    <w:p w14:paraId="11727B1F" w14:textId="1251623C" w:rsidR="00A14C93" w:rsidRDefault="00A14C93" w:rsidP="00A14C93">
      <w:pPr>
        <w:pStyle w:val="ListParagraph"/>
        <w:numPr>
          <w:ilvl w:val="1"/>
          <w:numId w:val="32"/>
        </w:numPr>
        <w:spacing w:before="60" w:after="0" w:line="288" w:lineRule="auto"/>
        <w:ind w:left="1620"/>
      </w:pPr>
      <w:r>
        <w:lastRenderedPageBreak/>
        <w:t xml:space="preserve">File </w:t>
      </w:r>
      <w:r w:rsidR="001F4FF2" w:rsidRPr="001F4FF2">
        <w:rPr>
          <w:rStyle w:val="CommandlineChar"/>
        </w:rPr>
        <w:t>news</w:t>
      </w:r>
      <w:r w:rsidRPr="00391B72">
        <w:rPr>
          <w:rStyle w:val="CommandlineChar"/>
        </w:rPr>
        <w:t>.js</w:t>
      </w:r>
      <w:r>
        <w:t xml:space="preserve">: </w:t>
      </w:r>
      <w:r w:rsidR="00375CB2">
        <w:t>Quản lý việc truy vấn danh sách tin tức trong cơ sở dữ liệu và gửi về client</w:t>
      </w:r>
      <w:r>
        <w:t>.</w:t>
      </w:r>
    </w:p>
    <w:p w14:paraId="6FEA087C" w14:textId="177224C6" w:rsidR="00A14C93" w:rsidRPr="0053250D" w:rsidRDefault="00A14C93" w:rsidP="00A14C93">
      <w:pPr>
        <w:pStyle w:val="ListParagraph"/>
        <w:numPr>
          <w:ilvl w:val="1"/>
          <w:numId w:val="32"/>
        </w:numPr>
        <w:spacing w:before="60" w:after="0" w:line="288" w:lineRule="auto"/>
        <w:ind w:left="1620"/>
        <w:rPr>
          <w:lang w:val="fr-FR"/>
        </w:rPr>
      </w:pPr>
      <w:r w:rsidRPr="0053250D">
        <w:rPr>
          <w:lang w:val="fr-FR"/>
        </w:rPr>
        <w:t xml:space="preserve">File </w:t>
      </w:r>
      <w:r w:rsidR="001F4FF2" w:rsidRPr="0053250D">
        <w:rPr>
          <w:rStyle w:val="CommandlineChar"/>
          <w:lang w:val="fr-FR"/>
        </w:rPr>
        <w:t>server</w:t>
      </w:r>
      <w:r w:rsidRPr="0053250D">
        <w:rPr>
          <w:rStyle w:val="CommandlineChar"/>
          <w:lang w:val="fr-FR"/>
        </w:rPr>
        <w:t>.js</w:t>
      </w:r>
      <w:r w:rsidRPr="0053250D">
        <w:rPr>
          <w:lang w:val="fr-FR"/>
        </w:rPr>
        <w:t xml:space="preserve">: </w:t>
      </w:r>
      <w:r w:rsidR="00E85E87" w:rsidRPr="0053250D">
        <w:rPr>
          <w:lang w:val="fr-FR"/>
        </w:rPr>
        <w:t>Quản lý các kết nối tới client</w:t>
      </w:r>
      <w:r w:rsidRPr="0053250D">
        <w:rPr>
          <w:lang w:val="fr-FR"/>
        </w:rPr>
        <w:t>.</w:t>
      </w:r>
    </w:p>
    <w:p w14:paraId="00546E0B" w14:textId="1C12830F" w:rsidR="00A14C93" w:rsidRPr="0053250D" w:rsidRDefault="00A14C93" w:rsidP="00A14C93">
      <w:pPr>
        <w:pStyle w:val="ListParagraph"/>
        <w:numPr>
          <w:ilvl w:val="1"/>
          <w:numId w:val="32"/>
        </w:numPr>
        <w:spacing w:before="60" w:after="0" w:line="288" w:lineRule="auto"/>
        <w:ind w:left="1620"/>
        <w:rPr>
          <w:lang w:val="fr-FR"/>
        </w:rPr>
      </w:pPr>
      <w:r w:rsidRPr="0053250D">
        <w:rPr>
          <w:lang w:val="fr-FR"/>
        </w:rPr>
        <w:t xml:space="preserve">File </w:t>
      </w:r>
      <w:r w:rsidR="001F4FF2" w:rsidRPr="0053250D">
        <w:rPr>
          <w:rStyle w:val="CommandlineChar"/>
          <w:lang w:val="fr-FR"/>
        </w:rPr>
        <w:t>signUp</w:t>
      </w:r>
      <w:r w:rsidRPr="0053250D">
        <w:rPr>
          <w:rStyle w:val="CommandlineChar"/>
          <w:lang w:val="fr-FR"/>
        </w:rPr>
        <w:t>.js</w:t>
      </w:r>
      <w:r w:rsidRPr="0053250D">
        <w:rPr>
          <w:lang w:val="fr-FR"/>
        </w:rPr>
        <w:t xml:space="preserve">: </w:t>
      </w:r>
      <w:r w:rsidR="00585FEA" w:rsidRPr="0053250D">
        <w:rPr>
          <w:lang w:val="fr-FR"/>
        </w:rPr>
        <w:t>Quản lý việc thêm 1 user mới trong cơ sở dữ liệu khi client đăng ký và gửi kết quả đăng ký về client</w:t>
      </w:r>
      <w:r w:rsidRPr="0053250D">
        <w:rPr>
          <w:lang w:val="fr-FR"/>
        </w:rPr>
        <w:t>.</w:t>
      </w:r>
    </w:p>
    <w:p w14:paraId="14EF088B" w14:textId="59264346" w:rsidR="00823478" w:rsidRPr="0053250D" w:rsidRDefault="00A14C93" w:rsidP="00095E80">
      <w:pPr>
        <w:pStyle w:val="ListParagraph"/>
        <w:numPr>
          <w:ilvl w:val="1"/>
          <w:numId w:val="32"/>
        </w:numPr>
        <w:spacing w:before="60" w:after="0" w:line="288" w:lineRule="auto"/>
        <w:ind w:left="1620"/>
        <w:rPr>
          <w:lang w:val="fr-FR"/>
        </w:rPr>
      </w:pPr>
      <w:r w:rsidRPr="0053250D">
        <w:rPr>
          <w:lang w:val="fr-FR"/>
        </w:rPr>
        <w:t xml:space="preserve">File </w:t>
      </w:r>
      <w:r w:rsidR="001F4FF2" w:rsidRPr="0053250D">
        <w:rPr>
          <w:rStyle w:val="CommandlineChar"/>
          <w:lang w:val="fr-FR"/>
        </w:rPr>
        <w:t>tour</w:t>
      </w:r>
      <w:r w:rsidRPr="0053250D">
        <w:rPr>
          <w:rStyle w:val="CommandlineChar"/>
          <w:lang w:val="fr-FR"/>
        </w:rPr>
        <w:t>.js</w:t>
      </w:r>
      <w:r w:rsidRPr="0053250D">
        <w:rPr>
          <w:lang w:val="fr-FR"/>
        </w:rPr>
        <w:t xml:space="preserve">: </w:t>
      </w:r>
      <w:r w:rsidR="00585FEA" w:rsidRPr="0053250D">
        <w:rPr>
          <w:lang w:val="fr-FR"/>
        </w:rPr>
        <w:t>Quản lý việc truy vấn danh sách tour trong cơ sở dữ liệu và gửi về client</w:t>
      </w:r>
      <w:r w:rsidRPr="0053250D">
        <w:rPr>
          <w:lang w:val="fr-FR"/>
        </w:rPr>
        <w:t>.</w:t>
      </w:r>
    </w:p>
    <w:p w14:paraId="07910E99" w14:textId="596CB559" w:rsidR="00855EBD" w:rsidRPr="00152B77" w:rsidRDefault="00457E2C" w:rsidP="00095E80">
      <w:pPr>
        <w:pStyle w:val="ListParagraph"/>
        <w:numPr>
          <w:ilvl w:val="0"/>
          <w:numId w:val="32"/>
        </w:numPr>
        <w:spacing w:after="0"/>
        <w:ind w:left="1260"/>
      </w:pPr>
      <w:r w:rsidRPr="0053250D">
        <w:rPr>
          <w:lang w:val="fr-FR"/>
        </w:rPr>
        <w:t>T</w:t>
      </w:r>
      <w:r w:rsidR="00855EBD" w:rsidRPr="0053250D">
        <w:rPr>
          <w:lang w:val="fr-FR"/>
        </w:rPr>
        <w:t xml:space="preserve">hư mục </w:t>
      </w:r>
      <w:r w:rsidRPr="0053250D">
        <w:rPr>
          <w:rStyle w:val="CommandlineChar"/>
          <w:lang w:val="fr-FR"/>
        </w:rPr>
        <w:t>node_modules</w:t>
      </w:r>
      <w:r w:rsidRPr="0053250D">
        <w:rPr>
          <w:lang w:val="fr-FR"/>
        </w:rPr>
        <w:t>: C</w:t>
      </w:r>
      <w:r w:rsidR="00855EBD" w:rsidRPr="0053250D">
        <w:rPr>
          <w:lang w:val="fr-FR"/>
        </w:rPr>
        <w:t>ác module cần thiết, có thể cài đặt thủ công</w:t>
      </w:r>
      <w:r w:rsidR="00D01661" w:rsidRPr="0053250D">
        <w:rPr>
          <w:lang w:val="fr-FR"/>
        </w:rPr>
        <w:t xml:space="preserve">. </w:t>
      </w:r>
      <w:r w:rsidR="00D01661">
        <w:t xml:space="preserve">Xem mục </w:t>
      </w:r>
      <w:r w:rsidR="00D01661">
        <w:fldChar w:fldCharType="begin"/>
      </w:r>
      <w:r w:rsidR="00D01661">
        <w:instrText xml:space="preserve"> REF _Ref9243991 \h </w:instrText>
      </w:r>
      <w:r w:rsidR="00D01661">
        <w:fldChar w:fldCharType="separate"/>
      </w:r>
      <w:ins w:id="235" w:author="Hùng Lê Mạnh" w:date="2019-05-23T22:15:00Z">
        <w:r w:rsidR="0052687B">
          <w:t>Cài đặt ứng dụng phía server</w:t>
        </w:r>
      </w:ins>
      <w:del w:id="236" w:author="Hùng Lê Mạnh" w:date="2019-05-23T22:15:00Z">
        <w:r w:rsidR="00050B60" w:rsidDel="0052687B">
          <w:delText>Cài đặt ứng dụng phía server</w:delText>
        </w:r>
      </w:del>
      <w:r w:rsidR="00D01661">
        <w:fldChar w:fldCharType="end"/>
      </w:r>
      <w:r w:rsidR="00D01661">
        <w:t>.</w:t>
      </w:r>
    </w:p>
    <w:p w14:paraId="45FE1BEF" w14:textId="7AE32F9F" w:rsidR="00C5042C" w:rsidRDefault="006845D5" w:rsidP="00C5042C">
      <w:pPr>
        <w:pStyle w:val="Heading2"/>
        <w:numPr>
          <w:ilvl w:val="1"/>
          <w:numId w:val="28"/>
        </w:numPr>
      </w:pPr>
      <w:bookmarkStart w:id="237" w:name="_Toc9538839"/>
      <w:r>
        <w:t>Các t</w:t>
      </w:r>
      <w:r w:rsidR="00C5042C">
        <w:t>ính năng</w:t>
      </w:r>
      <w:bookmarkEnd w:id="237"/>
    </w:p>
    <w:p w14:paraId="00B8D89C" w14:textId="10E337E3" w:rsidR="006845D5" w:rsidRDefault="00D7373E" w:rsidP="00095E80">
      <w:pPr>
        <w:pStyle w:val="Heading3"/>
        <w:numPr>
          <w:ilvl w:val="2"/>
          <w:numId w:val="28"/>
        </w:numPr>
        <w:spacing w:after="240"/>
        <w:ind w:left="900" w:hanging="900"/>
      </w:pPr>
      <w:bookmarkStart w:id="238" w:name="_Toc9538840"/>
      <w:r>
        <w:t>Đăng nhập</w:t>
      </w:r>
      <w:bookmarkEnd w:id="238"/>
    </w:p>
    <w:p w14:paraId="77E3B1E3" w14:textId="45BAD730" w:rsidR="000E489E" w:rsidRDefault="000E489E" w:rsidP="00095E80">
      <w:pPr>
        <w:pStyle w:val="ListParagraph"/>
        <w:numPr>
          <w:ilvl w:val="0"/>
          <w:numId w:val="29"/>
        </w:numPr>
        <w:spacing w:before="60" w:after="0" w:line="288" w:lineRule="auto"/>
        <w:ind w:left="900" w:hanging="333"/>
      </w:pPr>
      <w:r>
        <w:t>Người dùng sử dụng 1 thiết bị chạy hệ điều hành Android mở ứng dụng lên, nhập tên tài khoản và mật khẩu vào, nhấn vào nút đăng nhập.</w:t>
      </w:r>
    </w:p>
    <w:p w14:paraId="2BDE211C" w14:textId="6E3F8783" w:rsidR="000E489E" w:rsidRPr="000927D9" w:rsidRDefault="000E489E" w:rsidP="00095E80">
      <w:pPr>
        <w:pStyle w:val="ListParagraph"/>
        <w:numPr>
          <w:ilvl w:val="0"/>
          <w:numId w:val="29"/>
        </w:numPr>
        <w:spacing w:before="60" w:after="0" w:line="288" w:lineRule="auto"/>
        <w:ind w:left="900" w:hanging="333"/>
      </w:pPr>
      <w:r>
        <w:t>Sau khi khi đăng nhập thành công, người dùng có thể sử dụng các tính năng dưới đây.</w:t>
      </w:r>
    </w:p>
    <w:p w14:paraId="1CD35F65" w14:textId="720954D9" w:rsidR="000E489E" w:rsidRDefault="000E489E" w:rsidP="00095E80">
      <w:pPr>
        <w:pStyle w:val="Heading3"/>
        <w:numPr>
          <w:ilvl w:val="2"/>
          <w:numId w:val="28"/>
        </w:numPr>
        <w:spacing w:after="240"/>
        <w:ind w:left="900" w:hanging="900"/>
      </w:pPr>
      <w:bookmarkStart w:id="239" w:name="_Toc9538841"/>
      <w:r>
        <w:t>Xem danh sách tour</w:t>
      </w:r>
      <w:bookmarkEnd w:id="239"/>
    </w:p>
    <w:p w14:paraId="6B08EE35" w14:textId="12CD0725" w:rsidR="000E489E" w:rsidRPr="000927D9" w:rsidRDefault="000E489E" w:rsidP="00095E80">
      <w:pPr>
        <w:pStyle w:val="ListParagraph"/>
        <w:numPr>
          <w:ilvl w:val="0"/>
          <w:numId w:val="29"/>
        </w:numPr>
        <w:spacing w:before="60" w:after="0" w:line="288" w:lineRule="auto"/>
        <w:ind w:left="900" w:hanging="333"/>
      </w:pPr>
      <w:r>
        <w:t>Ở tab đầu tiên trong giao diện trang chủ, người dùng có thể xem danh sách các tour đã tham gia, đang tham gia và sẽ tham gia.</w:t>
      </w:r>
    </w:p>
    <w:p w14:paraId="67CDE6AC" w14:textId="79DB4332" w:rsidR="000E489E" w:rsidRDefault="000E489E" w:rsidP="00095E80">
      <w:pPr>
        <w:pStyle w:val="Heading3"/>
        <w:numPr>
          <w:ilvl w:val="2"/>
          <w:numId w:val="28"/>
        </w:numPr>
        <w:spacing w:after="240"/>
        <w:ind w:left="900" w:hanging="900"/>
      </w:pPr>
      <w:bookmarkStart w:id="240" w:name="_Toc9538842"/>
      <w:r>
        <w:t>Xem danh sách tin tức</w:t>
      </w:r>
      <w:bookmarkEnd w:id="240"/>
    </w:p>
    <w:p w14:paraId="71534ABE" w14:textId="57668D1F" w:rsidR="000E489E" w:rsidRPr="005B4CCF" w:rsidRDefault="000E489E" w:rsidP="00095E80">
      <w:pPr>
        <w:pStyle w:val="ListParagraph"/>
        <w:numPr>
          <w:ilvl w:val="0"/>
          <w:numId w:val="29"/>
        </w:numPr>
        <w:spacing w:before="60" w:after="0" w:line="288" w:lineRule="auto"/>
        <w:ind w:left="900" w:hanging="333"/>
      </w:pPr>
      <w:r>
        <w:t xml:space="preserve">Ở tab thứ 2 trong giao diện trang chủ, người dùng có thể xem danh sách các </w:t>
      </w:r>
      <w:r w:rsidR="002D32E0">
        <w:t>tin tức mà nhà trường đã đăng</w:t>
      </w:r>
      <w:r>
        <w:t>.</w:t>
      </w:r>
    </w:p>
    <w:p w14:paraId="47D637A6" w14:textId="104F4F63" w:rsidR="00E46E09" w:rsidRDefault="00E46E09" w:rsidP="00095E80">
      <w:pPr>
        <w:pStyle w:val="Heading3"/>
        <w:numPr>
          <w:ilvl w:val="2"/>
          <w:numId w:val="28"/>
        </w:numPr>
        <w:spacing w:after="240"/>
        <w:ind w:left="900" w:hanging="900"/>
      </w:pPr>
      <w:bookmarkStart w:id="241" w:name="_Toc9538843"/>
      <w:r>
        <w:t xml:space="preserve">Xem </w:t>
      </w:r>
      <w:r w:rsidR="0027328B">
        <w:t>thông tin cá nhân</w:t>
      </w:r>
      <w:bookmarkEnd w:id="241"/>
    </w:p>
    <w:p w14:paraId="0021A5CA" w14:textId="08BCE4D8" w:rsidR="00E46E09" w:rsidRPr="005B4CCF" w:rsidRDefault="00E46E09" w:rsidP="00095E80">
      <w:pPr>
        <w:pStyle w:val="ListParagraph"/>
        <w:numPr>
          <w:ilvl w:val="0"/>
          <w:numId w:val="29"/>
        </w:numPr>
        <w:spacing w:before="60" w:after="0" w:line="288" w:lineRule="auto"/>
        <w:ind w:left="900" w:hanging="333"/>
      </w:pPr>
      <w:r>
        <w:t xml:space="preserve">Ở tab thứ </w:t>
      </w:r>
      <w:r w:rsidR="0027328B">
        <w:t>3</w:t>
      </w:r>
      <w:r>
        <w:t xml:space="preserve"> trong giao diện trang chủ, người dùng có thể xem </w:t>
      </w:r>
      <w:r w:rsidR="0027328B">
        <w:t>thông tin cá nhân của mình</w:t>
      </w:r>
      <w:r>
        <w:t>.</w:t>
      </w:r>
    </w:p>
    <w:p w14:paraId="3AE0B07E" w14:textId="080E69BF" w:rsidR="0098725D" w:rsidRDefault="0098725D" w:rsidP="00095E80">
      <w:pPr>
        <w:pStyle w:val="Heading3"/>
        <w:numPr>
          <w:ilvl w:val="2"/>
          <w:numId w:val="28"/>
        </w:numPr>
        <w:spacing w:after="240"/>
        <w:ind w:left="900" w:hanging="900"/>
      </w:pPr>
      <w:bookmarkStart w:id="242" w:name="_Toc9538844"/>
      <w:r>
        <w:t>Xem danh sách tin nhắn</w:t>
      </w:r>
      <w:bookmarkEnd w:id="242"/>
    </w:p>
    <w:p w14:paraId="58DFB3B4" w14:textId="6202FAED" w:rsidR="0098725D" w:rsidRPr="005B4CCF" w:rsidRDefault="0098725D" w:rsidP="00095E80">
      <w:pPr>
        <w:pStyle w:val="ListParagraph"/>
        <w:numPr>
          <w:ilvl w:val="0"/>
          <w:numId w:val="29"/>
        </w:numPr>
        <w:spacing w:before="60" w:after="0" w:line="288" w:lineRule="auto"/>
        <w:ind w:left="900" w:hanging="333"/>
      </w:pPr>
      <w:r>
        <w:t xml:space="preserve">Ở tab thứ </w:t>
      </w:r>
      <w:r w:rsidR="006E1426">
        <w:t>4</w:t>
      </w:r>
      <w:r>
        <w:t xml:space="preserve"> trong giao diện trang chủ, người dùng có thể xem danh sách các tin </w:t>
      </w:r>
      <w:r w:rsidR="006E1426">
        <w:t>nhắn mà mình đã gửi hoặc đã nhận</w:t>
      </w:r>
      <w:r>
        <w:t>.</w:t>
      </w:r>
    </w:p>
    <w:p w14:paraId="0E12B054" w14:textId="3425A925" w:rsidR="00632B3D" w:rsidRDefault="00632B3D" w:rsidP="00095E80">
      <w:pPr>
        <w:pStyle w:val="Heading3"/>
        <w:numPr>
          <w:ilvl w:val="2"/>
          <w:numId w:val="28"/>
        </w:numPr>
        <w:spacing w:after="240"/>
        <w:ind w:left="900" w:hanging="900"/>
      </w:pPr>
      <w:bookmarkStart w:id="243" w:name="_Toc9538845"/>
      <w:r>
        <w:t>Xem danh sách tư vấn viên</w:t>
      </w:r>
      <w:bookmarkEnd w:id="243"/>
    </w:p>
    <w:p w14:paraId="7E03478D" w14:textId="5F2DDDC1" w:rsidR="00632B3D" w:rsidRPr="005B4CCF" w:rsidRDefault="00632B3D" w:rsidP="00095E80">
      <w:pPr>
        <w:pStyle w:val="ListParagraph"/>
        <w:numPr>
          <w:ilvl w:val="0"/>
          <w:numId w:val="29"/>
        </w:numPr>
        <w:spacing w:before="60" w:after="0" w:line="288" w:lineRule="auto"/>
        <w:ind w:left="900" w:hanging="333"/>
      </w:pPr>
      <w:r>
        <w:t xml:space="preserve">Ở tab thứ </w:t>
      </w:r>
      <w:r w:rsidR="00BF5D9B">
        <w:t>5</w:t>
      </w:r>
      <w:r>
        <w:t xml:space="preserve"> trong giao diện trang chủ, người dùng có thể xem danh sách các </w:t>
      </w:r>
      <w:r w:rsidR="00BF5D9B">
        <w:t>tư vấn viên</w:t>
      </w:r>
      <w:r>
        <w:t>.</w:t>
      </w:r>
    </w:p>
    <w:p w14:paraId="1D28551F" w14:textId="5F05A68F" w:rsidR="00777CC7" w:rsidRDefault="00777CC7" w:rsidP="00095E80">
      <w:pPr>
        <w:pStyle w:val="Heading3"/>
        <w:numPr>
          <w:ilvl w:val="2"/>
          <w:numId w:val="28"/>
        </w:numPr>
        <w:spacing w:after="240"/>
        <w:ind w:left="900" w:hanging="900"/>
      </w:pPr>
      <w:bookmarkStart w:id="244" w:name="_Toc9538846"/>
      <w:r>
        <w:lastRenderedPageBreak/>
        <w:t>Xem bản đồ tour</w:t>
      </w:r>
      <w:bookmarkEnd w:id="244"/>
    </w:p>
    <w:p w14:paraId="2F564AF9" w14:textId="70BECFED" w:rsidR="00777CC7" w:rsidRPr="005B4CCF" w:rsidRDefault="00057229" w:rsidP="00095E80">
      <w:pPr>
        <w:pStyle w:val="ListParagraph"/>
        <w:numPr>
          <w:ilvl w:val="0"/>
          <w:numId w:val="29"/>
        </w:numPr>
        <w:spacing w:before="60" w:after="0" w:line="288" w:lineRule="auto"/>
        <w:ind w:left="900" w:hanging="333"/>
      </w:pPr>
      <w:r>
        <w:t>Ở tab thứ nhất trong giao diện 1 tour, người dùng có thể xem bản đồ của tour với các marker, route chỉ đường</w:t>
      </w:r>
      <w:r w:rsidR="00777CC7">
        <w:t>.</w:t>
      </w:r>
    </w:p>
    <w:p w14:paraId="291ABDC3" w14:textId="06A652AA" w:rsidR="00204FFA" w:rsidRDefault="00204FFA" w:rsidP="00095E80">
      <w:pPr>
        <w:pStyle w:val="Heading3"/>
        <w:numPr>
          <w:ilvl w:val="2"/>
          <w:numId w:val="28"/>
        </w:numPr>
        <w:spacing w:after="240"/>
        <w:ind w:left="900" w:hanging="900"/>
      </w:pPr>
      <w:bookmarkStart w:id="245" w:name="_Toc9538847"/>
      <w:r>
        <w:t>Xem thông tin tour</w:t>
      </w:r>
      <w:bookmarkEnd w:id="245"/>
    </w:p>
    <w:p w14:paraId="01EE9AA4" w14:textId="0C3FE7BA" w:rsidR="00204FFA" w:rsidRPr="005B4CCF" w:rsidRDefault="00204FFA" w:rsidP="00095E80">
      <w:pPr>
        <w:pStyle w:val="ListParagraph"/>
        <w:numPr>
          <w:ilvl w:val="0"/>
          <w:numId w:val="29"/>
        </w:numPr>
        <w:spacing w:before="60" w:after="0" w:line="288" w:lineRule="auto"/>
        <w:ind w:left="900" w:hanging="333"/>
      </w:pPr>
      <w:r>
        <w:t xml:space="preserve">Ở tab thứ </w:t>
      </w:r>
      <w:r w:rsidR="00086EA2">
        <w:t>2</w:t>
      </w:r>
      <w:r>
        <w:t xml:space="preserve"> trong giao diện 1 tour, người dùng có thể xem </w:t>
      </w:r>
      <w:r w:rsidR="00086EA2">
        <w:t>các thông tin của tour</w:t>
      </w:r>
      <w:r>
        <w:t>.</w:t>
      </w:r>
    </w:p>
    <w:p w14:paraId="44CEFD52" w14:textId="6F113E5C" w:rsidR="00086EA2" w:rsidRDefault="00086EA2" w:rsidP="00095E80">
      <w:pPr>
        <w:pStyle w:val="Heading3"/>
        <w:numPr>
          <w:ilvl w:val="2"/>
          <w:numId w:val="28"/>
        </w:numPr>
        <w:spacing w:after="240"/>
        <w:ind w:left="900" w:hanging="900"/>
      </w:pPr>
      <w:bookmarkStart w:id="246" w:name="_Toc9538848"/>
      <w:r>
        <w:t>Xem hình ảnh minh hoạ tour</w:t>
      </w:r>
      <w:bookmarkEnd w:id="246"/>
    </w:p>
    <w:p w14:paraId="53D91791" w14:textId="6DA7DCF7" w:rsidR="00086EA2" w:rsidRPr="005B4CCF" w:rsidRDefault="00086EA2" w:rsidP="00095E80">
      <w:pPr>
        <w:pStyle w:val="ListParagraph"/>
        <w:numPr>
          <w:ilvl w:val="0"/>
          <w:numId w:val="29"/>
        </w:numPr>
        <w:spacing w:before="60" w:after="0" w:line="288" w:lineRule="auto"/>
        <w:ind w:left="900" w:hanging="333"/>
      </w:pPr>
      <w:r>
        <w:t xml:space="preserve">Ở tab thứ </w:t>
      </w:r>
      <w:r w:rsidR="007827FB">
        <w:t>3</w:t>
      </w:r>
      <w:r>
        <w:t xml:space="preserve"> trong giao diện 1 tour, người dùng có thể xem </w:t>
      </w:r>
      <w:r w:rsidR="007827FB">
        <w:t>hình ảnh minh hoạ của tour, hoặc bản đồ tổng thể</w:t>
      </w:r>
      <w:r>
        <w:t>.</w:t>
      </w:r>
    </w:p>
    <w:p w14:paraId="4D3597D3" w14:textId="34EFD282" w:rsidR="00084899" w:rsidRDefault="00084899" w:rsidP="00095E80">
      <w:pPr>
        <w:pStyle w:val="Heading3"/>
        <w:numPr>
          <w:ilvl w:val="2"/>
          <w:numId w:val="28"/>
        </w:numPr>
        <w:spacing w:after="240"/>
        <w:ind w:left="900" w:hanging="900"/>
      </w:pPr>
      <w:bookmarkStart w:id="247" w:name="_Toc9538849"/>
      <w:r>
        <w:t>Xem thông tin của chặng</w:t>
      </w:r>
      <w:bookmarkEnd w:id="247"/>
    </w:p>
    <w:p w14:paraId="1C0E5B10" w14:textId="5467F326" w:rsidR="00084899" w:rsidRPr="005B4CCF" w:rsidRDefault="007C61D8" w:rsidP="00095E80">
      <w:pPr>
        <w:pStyle w:val="ListParagraph"/>
        <w:numPr>
          <w:ilvl w:val="0"/>
          <w:numId w:val="29"/>
        </w:numPr>
        <w:spacing w:before="60" w:after="0" w:line="288" w:lineRule="auto"/>
        <w:ind w:left="900" w:hanging="333"/>
      </w:pPr>
      <w:r>
        <w:t>Khi nhấn vào 1 chặng</w:t>
      </w:r>
      <w:r w:rsidR="00235E29">
        <w:t xml:space="preserve"> trong 1 tour</w:t>
      </w:r>
      <w:r w:rsidR="00084899">
        <w:t xml:space="preserve">, người dùng có thể xem </w:t>
      </w:r>
      <w:r>
        <w:t>các thông tin của chặng đó</w:t>
      </w:r>
      <w:r w:rsidR="00084899">
        <w:t>.</w:t>
      </w:r>
    </w:p>
    <w:p w14:paraId="5FA8F538" w14:textId="520D0273" w:rsidR="00235E29" w:rsidRDefault="00235E29" w:rsidP="00095E80">
      <w:pPr>
        <w:pStyle w:val="Heading3"/>
        <w:numPr>
          <w:ilvl w:val="2"/>
          <w:numId w:val="28"/>
        </w:numPr>
        <w:spacing w:after="240"/>
        <w:ind w:left="900" w:hanging="900"/>
      </w:pPr>
      <w:bookmarkStart w:id="248" w:name="_Toc9538850"/>
      <w:r>
        <w:t>Nhắn tin với các thành viên trong tour</w:t>
      </w:r>
      <w:bookmarkEnd w:id="248"/>
    </w:p>
    <w:p w14:paraId="6FD461CC" w14:textId="613DD69D" w:rsidR="00235E29" w:rsidRPr="005B4CCF" w:rsidRDefault="00235E29" w:rsidP="00095E80">
      <w:pPr>
        <w:pStyle w:val="ListParagraph"/>
        <w:numPr>
          <w:ilvl w:val="0"/>
          <w:numId w:val="29"/>
        </w:numPr>
        <w:spacing w:before="60" w:after="0" w:line="288" w:lineRule="auto"/>
        <w:ind w:left="900" w:hanging="333"/>
      </w:pPr>
      <w:r>
        <w:t>Khi nhấn vào 1 thành viên trong 1 tour, người dùng có thể nhắn tin với thành viên đó.</w:t>
      </w:r>
    </w:p>
    <w:p w14:paraId="1F21D11D" w14:textId="411F4AB8" w:rsidR="003D1A07" w:rsidRDefault="003D1A07" w:rsidP="00095E80">
      <w:pPr>
        <w:pStyle w:val="Heading3"/>
        <w:numPr>
          <w:ilvl w:val="2"/>
          <w:numId w:val="28"/>
        </w:numPr>
        <w:spacing w:after="240"/>
        <w:ind w:left="900" w:hanging="900"/>
      </w:pPr>
      <w:bookmarkStart w:id="249" w:name="_Toc9538851"/>
      <w:r>
        <w:t>Nhắn tin với các tư vấn viên</w:t>
      </w:r>
      <w:bookmarkEnd w:id="249"/>
    </w:p>
    <w:p w14:paraId="6F6014F5" w14:textId="6EFFCDBE" w:rsidR="003D1A07" w:rsidRPr="005B4CCF" w:rsidRDefault="003D1A07" w:rsidP="00095E80">
      <w:pPr>
        <w:pStyle w:val="ListParagraph"/>
        <w:numPr>
          <w:ilvl w:val="0"/>
          <w:numId w:val="29"/>
        </w:numPr>
        <w:spacing w:before="60" w:after="0" w:line="288" w:lineRule="auto"/>
        <w:ind w:left="900" w:hanging="333"/>
      </w:pPr>
      <w:r>
        <w:t xml:space="preserve">Khi nhấn vào 1 </w:t>
      </w:r>
      <w:r w:rsidR="003C0CBE">
        <w:t>tư vấn viên trong danh sách tư vấn viên</w:t>
      </w:r>
      <w:r>
        <w:t xml:space="preserve">, người dùng có thể nhắn tin với </w:t>
      </w:r>
      <w:r w:rsidR="003C218C">
        <w:t>tư vấn viên</w:t>
      </w:r>
      <w:r w:rsidR="001D2844">
        <w:t xml:space="preserve"> </w:t>
      </w:r>
      <w:r>
        <w:t>đó.</w:t>
      </w:r>
    </w:p>
    <w:p w14:paraId="40827FF5" w14:textId="77777777" w:rsidR="00C5042C" w:rsidRDefault="00C5042C" w:rsidP="00C5042C"/>
    <w:p w14:paraId="6973B590" w14:textId="34DAD035" w:rsidR="00C5042C" w:rsidRDefault="005540C0" w:rsidP="00C5042C">
      <w:pPr>
        <w:pStyle w:val="Heading2"/>
        <w:numPr>
          <w:ilvl w:val="1"/>
          <w:numId w:val="28"/>
        </w:numPr>
      </w:pPr>
      <w:bookmarkStart w:id="250" w:name="_Toc9538852"/>
      <w:r>
        <w:lastRenderedPageBreak/>
        <w:t>Các g</w:t>
      </w:r>
      <w:r w:rsidR="00C5042C">
        <w:t>iao diện</w:t>
      </w:r>
      <w:r>
        <w:t xml:space="preserve"> cụ thể</w:t>
      </w:r>
      <w:bookmarkEnd w:id="250"/>
    </w:p>
    <w:p w14:paraId="7933977B" w14:textId="0F3F08E5" w:rsidR="00CA18B1" w:rsidRDefault="00FE1BF3" w:rsidP="00095E80">
      <w:pPr>
        <w:pStyle w:val="Heading3"/>
        <w:numPr>
          <w:ilvl w:val="2"/>
          <w:numId w:val="28"/>
        </w:numPr>
        <w:spacing w:after="240"/>
        <w:ind w:left="900" w:hanging="900"/>
      </w:pPr>
      <w:bookmarkStart w:id="251" w:name="_Toc9538853"/>
      <w:r>
        <w:t>Giao diện progress bar</w:t>
      </w:r>
      <w:bookmarkEnd w:id="251"/>
    </w:p>
    <w:p w14:paraId="1248D910" w14:textId="63D2482E" w:rsidR="00CA18B1" w:rsidRDefault="007D3CBC" w:rsidP="007D3CBC">
      <w:pPr>
        <w:jc w:val="center"/>
      </w:pPr>
      <w:r>
        <w:rPr>
          <w:noProof/>
        </w:rPr>
        <w:drawing>
          <wp:inline distT="0" distB="0" distL="0" distR="0" wp14:anchorId="6E79DFD3" wp14:editId="68C1C8E8">
            <wp:extent cx="2184338" cy="3749040"/>
            <wp:effectExtent l="19050" t="1905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84338" cy="3749040"/>
                    </a:xfrm>
                    <a:prstGeom prst="rect">
                      <a:avLst/>
                    </a:prstGeom>
                    <a:noFill/>
                    <a:ln>
                      <a:solidFill>
                        <a:schemeClr val="tx1"/>
                      </a:solidFill>
                    </a:ln>
                  </pic:spPr>
                </pic:pic>
              </a:graphicData>
            </a:graphic>
          </wp:inline>
        </w:drawing>
      </w:r>
    </w:p>
    <w:p w14:paraId="3945840E" w14:textId="38307F93" w:rsidR="007D3CBC" w:rsidRDefault="007D3CBC" w:rsidP="00095E80">
      <w:pPr>
        <w:pStyle w:val="Heading3"/>
        <w:numPr>
          <w:ilvl w:val="2"/>
          <w:numId w:val="28"/>
        </w:numPr>
        <w:spacing w:after="240"/>
        <w:ind w:left="900" w:hanging="900"/>
      </w:pPr>
      <w:bookmarkStart w:id="252" w:name="_Toc9538854"/>
      <w:r>
        <w:t>Giao diện đăng nhập</w:t>
      </w:r>
      <w:bookmarkEnd w:id="252"/>
    </w:p>
    <w:p w14:paraId="1527F743" w14:textId="2A7C0DE4" w:rsidR="007D3CBC" w:rsidRPr="000927D9" w:rsidRDefault="00ED2117" w:rsidP="0018480F">
      <w:pPr>
        <w:jc w:val="center"/>
      </w:pPr>
      <w:r>
        <w:rPr>
          <w:noProof/>
        </w:rPr>
        <w:drawing>
          <wp:inline distT="0" distB="0" distL="0" distR="0" wp14:anchorId="5A133CF2" wp14:editId="42241E6D">
            <wp:extent cx="2201753" cy="3749040"/>
            <wp:effectExtent l="19050" t="1905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4330"/>
                    <a:stretch/>
                  </pic:blipFill>
                  <pic:spPr bwMode="auto">
                    <a:xfrm>
                      <a:off x="0" y="0"/>
                      <a:ext cx="2201753" cy="3749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0E643E" w14:textId="7BE04353" w:rsidR="007D3CBC" w:rsidRDefault="007D3CBC" w:rsidP="00095E80">
      <w:pPr>
        <w:pStyle w:val="Heading3"/>
        <w:numPr>
          <w:ilvl w:val="2"/>
          <w:numId w:val="28"/>
        </w:numPr>
        <w:spacing w:after="240"/>
        <w:ind w:left="900" w:hanging="900"/>
      </w:pPr>
      <w:bookmarkStart w:id="253" w:name="_Toc9538855"/>
      <w:r>
        <w:lastRenderedPageBreak/>
        <w:t>Giao diện</w:t>
      </w:r>
      <w:r w:rsidR="00620C9D">
        <w:t xml:space="preserve"> tab</w:t>
      </w:r>
      <w:r>
        <w:t xml:space="preserve"> </w:t>
      </w:r>
      <w:r w:rsidR="00D06986">
        <w:t>danh sách tour</w:t>
      </w:r>
      <w:bookmarkEnd w:id="253"/>
    </w:p>
    <w:p w14:paraId="0F24F4F0" w14:textId="43FF4F8F" w:rsidR="007D3CBC" w:rsidRDefault="00ED2117" w:rsidP="007D3CBC">
      <w:pPr>
        <w:jc w:val="center"/>
      </w:pPr>
      <w:r>
        <w:rPr>
          <w:noProof/>
        </w:rPr>
        <w:drawing>
          <wp:inline distT="0" distB="0" distL="0" distR="0" wp14:anchorId="4FB55CED" wp14:editId="2F95F3F8">
            <wp:extent cx="2206508" cy="3749040"/>
            <wp:effectExtent l="19050" t="1905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4536"/>
                    <a:stretch/>
                  </pic:blipFill>
                  <pic:spPr bwMode="auto">
                    <a:xfrm>
                      <a:off x="0" y="0"/>
                      <a:ext cx="2206508" cy="3749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E44F57" w14:textId="4B6688AD" w:rsidR="00620C9D" w:rsidRDefault="00620C9D" w:rsidP="00095E80">
      <w:pPr>
        <w:pStyle w:val="Heading3"/>
        <w:numPr>
          <w:ilvl w:val="2"/>
          <w:numId w:val="28"/>
        </w:numPr>
        <w:spacing w:after="240"/>
        <w:ind w:left="900" w:hanging="900"/>
      </w:pPr>
      <w:bookmarkStart w:id="254" w:name="_Toc9538856"/>
      <w:r>
        <w:t>Giao diện tab danh sách tin tức</w:t>
      </w:r>
      <w:bookmarkEnd w:id="254"/>
    </w:p>
    <w:p w14:paraId="78C4A846" w14:textId="4C383116" w:rsidR="00620C9D" w:rsidRPr="005B4CCF" w:rsidRDefault="00ED2117" w:rsidP="00620C9D">
      <w:pPr>
        <w:jc w:val="center"/>
      </w:pPr>
      <w:r>
        <w:rPr>
          <w:noProof/>
        </w:rPr>
        <w:drawing>
          <wp:inline distT="0" distB="0" distL="0" distR="0" wp14:anchorId="6EFB83AC" wp14:editId="5E277328">
            <wp:extent cx="2199383" cy="3749040"/>
            <wp:effectExtent l="19050" t="1905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227"/>
                    <a:stretch/>
                  </pic:blipFill>
                  <pic:spPr bwMode="auto">
                    <a:xfrm>
                      <a:off x="0" y="0"/>
                      <a:ext cx="2199383" cy="3749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78864F" w14:textId="6EA80AC7" w:rsidR="00620C9D" w:rsidRDefault="00620C9D" w:rsidP="00095E80">
      <w:pPr>
        <w:pStyle w:val="Heading3"/>
        <w:numPr>
          <w:ilvl w:val="2"/>
          <w:numId w:val="28"/>
        </w:numPr>
        <w:spacing w:after="240"/>
        <w:ind w:left="900" w:hanging="900"/>
      </w:pPr>
      <w:bookmarkStart w:id="255" w:name="_Toc9538857"/>
      <w:r>
        <w:lastRenderedPageBreak/>
        <w:t xml:space="preserve">Giao diện </w:t>
      </w:r>
      <w:r w:rsidR="006D111F">
        <w:t>tab thông tin người dùng</w:t>
      </w:r>
      <w:bookmarkEnd w:id="255"/>
    </w:p>
    <w:p w14:paraId="49C5485C" w14:textId="0AE57D49" w:rsidR="00620C9D" w:rsidRPr="005B4CCF" w:rsidRDefault="00301162" w:rsidP="00620C9D">
      <w:pPr>
        <w:jc w:val="center"/>
      </w:pPr>
      <w:r>
        <w:rPr>
          <w:noProof/>
        </w:rPr>
        <w:drawing>
          <wp:inline distT="0" distB="0" distL="0" distR="0" wp14:anchorId="1B06D030" wp14:editId="17EAC091">
            <wp:extent cx="2195749" cy="3749040"/>
            <wp:effectExtent l="19050" t="1905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4045"/>
                    <a:stretch/>
                  </pic:blipFill>
                  <pic:spPr bwMode="auto">
                    <a:xfrm>
                      <a:off x="0" y="0"/>
                      <a:ext cx="2195749" cy="3749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75CC16" w14:textId="32340F1A" w:rsidR="00620C9D" w:rsidRDefault="00620C9D" w:rsidP="00095E80">
      <w:pPr>
        <w:pStyle w:val="Heading3"/>
        <w:numPr>
          <w:ilvl w:val="2"/>
          <w:numId w:val="28"/>
        </w:numPr>
        <w:spacing w:after="240"/>
        <w:ind w:left="900" w:hanging="900"/>
      </w:pPr>
      <w:bookmarkStart w:id="256" w:name="_Toc9538858"/>
      <w:r>
        <w:t xml:space="preserve">Giao diện </w:t>
      </w:r>
      <w:r w:rsidR="007372E0">
        <w:t>tab danh sách hội thoại</w:t>
      </w:r>
      <w:bookmarkEnd w:id="256"/>
    </w:p>
    <w:p w14:paraId="32233997" w14:textId="58B7B177" w:rsidR="00620C9D" w:rsidRPr="005B4CCF" w:rsidRDefault="00ED2117" w:rsidP="00620C9D">
      <w:pPr>
        <w:jc w:val="center"/>
      </w:pPr>
      <w:r>
        <w:rPr>
          <w:noProof/>
        </w:rPr>
        <w:drawing>
          <wp:inline distT="0" distB="0" distL="0" distR="0" wp14:anchorId="137BEE49" wp14:editId="70994BFD">
            <wp:extent cx="2197693" cy="3749040"/>
            <wp:effectExtent l="19050" t="1905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4030"/>
                    <a:stretch/>
                  </pic:blipFill>
                  <pic:spPr bwMode="auto">
                    <a:xfrm>
                      <a:off x="0" y="0"/>
                      <a:ext cx="2197693" cy="3749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652848" w14:textId="27A784FC" w:rsidR="00620C9D" w:rsidRDefault="00620C9D" w:rsidP="00095E80">
      <w:pPr>
        <w:pStyle w:val="Heading3"/>
        <w:numPr>
          <w:ilvl w:val="2"/>
          <w:numId w:val="28"/>
        </w:numPr>
        <w:spacing w:after="240"/>
        <w:ind w:left="900" w:hanging="900"/>
      </w:pPr>
      <w:bookmarkStart w:id="257" w:name="_Toc9538859"/>
      <w:r>
        <w:lastRenderedPageBreak/>
        <w:t xml:space="preserve">Giao diện </w:t>
      </w:r>
      <w:r w:rsidR="00271F25">
        <w:t>tab liên hệ</w:t>
      </w:r>
      <w:bookmarkEnd w:id="257"/>
    </w:p>
    <w:p w14:paraId="55FC876D" w14:textId="1F056C6F" w:rsidR="00620C9D" w:rsidRPr="005B4CCF" w:rsidRDefault="00ED2117" w:rsidP="007D3CBC">
      <w:pPr>
        <w:jc w:val="center"/>
      </w:pPr>
      <w:r>
        <w:rPr>
          <w:noProof/>
        </w:rPr>
        <w:drawing>
          <wp:inline distT="0" distB="0" distL="0" distR="0" wp14:anchorId="56A33AFB" wp14:editId="711411AC">
            <wp:extent cx="2198156" cy="374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4027"/>
                    <a:stretch/>
                  </pic:blipFill>
                  <pic:spPr bwMode="auto">
                    <a:xfrm>
                      <a:off x="0" y="0"/>
                      <a:ext cx="2198156"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17D55F73" w14:textId="73B53CC1" w:rsidR="007D3CBC" w:rsidRDefault="007D3CBC" w:rsidP="00095E80">
      <w:pPr>
        <w:pStyle w:val="Heading3"/>
        <w:numPr>
          <w:ilvl w:val="2"/>
          <w:numId w:val="28"/>
        </w:numPr>
        <w:spacing w:after="240"/>
        <w:ind w:left="900" w:hanging="900"/>
      </w:pPr>
      <w:bookmarkStart w:id="258" w:name="_Toc9538860"/>
      <w:r>
        <w:t xml:space="preserve">Giao diện </w:t>
      </w:r>
      <w:r w:rsidR="003823E7">
        <w:t>tab bản đồ tour</w:t>
      </w:r>
      <w:bookmarkEnd w:id="258"/>
    </w:p>
    <w:p w14:paraId="07D579DD" w14:textId="0E0DF4CE" w:rsidR="007D3CBC" w:rsidRPr="005B4CCF" w:rsidRDefault="003823E7" w:rsidP="0018480F">
      <w:pPr>
        <w:ind w:right="-38"/>
        <w:jc w:val="center"/>
      </w:pPr>
      <w:r>
        <w:rPr>
          <w:noProof/>
        </w:rPr>
        <w:drawing>
          <wp:inline distT="0" distB="0" distL="0" distR="0" wp14:anchorId="0F05D6CF" wp14:editId="4D4767EB">
            <wp:extent cx="2182254" cy="3749040"/>
            <wp:effectExtent l="19050" t="1905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82254" cy="3749040"/>
                    </a:xfrm>
                    <a:prstGeom prst="rect">
                      <a:avLst/>
                    </a:prstGeom>
                    <a:noFill/>
                    <a:ln>
                      <a:solidFill>
                        <a:schemeClr val="tx1"/>
                      </a:solidFill>
                    </a:ln>
                  </pic:spPr>
                </pic:pic>
              </a:graphicData>
            </a:graphic>
          </wp:inline>
        </w:drawing>
      </w:r>
      <w:r w:rsidR="00A738DB">
        <w:t xml:space="preserve"> </w:t>
      </w:r>
      <w:r w:rsidR="00A738DB">
        <w:rPr>
          <w:noProof/>
        </w:rPr>
        <w:drawing>
          <wp:inline distT="0" distB="0" distL="0" distR="0" wp14:anchorId="0C3CFE04" wp14:editId="41F29B38">
            <wp:extent cx="2182254" cy="3749040"/>
            <wp:effectExtent l="19050" t="19050" r="889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82254" cy="3749040"/>
                    </a:xfrm>
                    <a:prstGeom prst="rect">
                      <a:avLst/>
                    </a:prstGeom>
                    <a:noFill/>
                    <a:ln>
                      <a:solidFill>
                        <a:schemeClr val="tx1"/>
                      </a:solidFill>
                    </a:ln>
                  </pic:spPr>
                </pic:pic>
              </a:graphicData>
            </a:graphic>
          </wp:inline>
        </w:drawing>
      </w:r>
    </w:p>
    <w:p w14:paraId="71EEE0EF" w14:textId="77777777" w:rsidR="00355D61" w:rsidRPr="005B4CCF" w:rsidRDefault="00355D61" w:rsidP="00355D61">
      <w:pPr>
        <w:jc w:val="center"/>
      </w:pPr>
    </w:p>
    <w:p w14:paraId="74383140" w14:textId="570098F9" w:rsidR="00355D61" w:rsidRDefault="00355D61" w:rsidP="00095E80">
      <w:pPr>
        <w:pStyle w:val="Heading3"/>
        <w:numPr>
          <w:ilvl w:val="2"/>
          <w:numId w:val="28"/>
        </w:numPr>
        <w:spacing w:after="240"/>
        <w:ind w:left="900" w:hanging="900"/>
      </w:pPr>
      <w:bookmarkStart w:id="259" w:name="_Toc9538861"/>
      <w:r>
        <w:lastRenderedPageBreak/>
        <w:t>Giao diện tab thông tin tour</w:t>
      </w:r>
      <w:bookmarkEnd w:id="259"/>
    </w:p>
    <w:p w14:paraId="4CF9684A" w14:textId="582DDD8D" w:rsidR="00355D61" w:rsidRDefault="00762844" w:rsidP="00F93E1A">
      <w:pPr>
        <w:ind w:right="-38"/>
        <w:jc w:val="center"/>
      </w:pPr>
      <w:r>
        <w:rPr>
          <w:noProof/>
        </w:rPr>
        <w:drawing>
          <wp:inline distT="0" distB="0" distL="0" distR="0" wp14:anchorId="445BA660" wp14:editId="5D9F5D88">
            <wp:extent cx="2185899" cy="3749040"/>
            <wp:effectExtent l="19050" t="1905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85899" cy="3749040"/>
                    </a:xfrm>
                    <a:prstGeom prst="rect">
                      <a:avLst/>
                    </a:prstGeom>
                    <a:noFill/>
                    <a:ln>
                      <a:solidFill>
                        <a:schemeClr val="tx1"/>
                      </a:solidFill>
                    </a:ln>
                  </pic:spPr>
                </pic:pic>
              </a:graphicData>
            </a:graphic>
          </wp:inline>
        </w:drawing>
      </w:r>
      <w:r>
        <w:t xml:space="preserve"> </w:t>
      </w:r>
      <w:r w:rsidR="00260804">
        <w:rPr>
          <w:noProof/>
        </w:rPr>
        <w:drawing>
          <wp:inline distT="0" distB="0" distL="0" distR="0" wp14:anchorId="31D96B59" wp14:editId="7EDC1F07">
            <wp:extent cx="2185899" cy="3749040"/>
            <wp:effectExtent l="19050" t="1905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85899" cy="3749040"/>
                    </a:xfrm>
                    <a:prstGeom prst="rect">
                      <a:avLst/>
                    </a:prstGeom>
                    <a:noFill/>
                    <a:ln>
                      <a:solidFill>
                        <a:schemeClr val="tx1"/>
                      </a:solidFill>
                    </a:ln>
                  </pic:spPr>
                </pic:pic>
              </a:graphicData>
            </a:graphic>
          </wp:inline>
        </w:drawing>
      </w:r>
    </w:p>
    <w:p w14:paraId="72993C57" w14:textId="77777777" w:rsidR="00596D11" w:rsidRDefault="00596D11" w:rsidP="00F93E1A">
      <w:pPr>
        <w:ind w:right="-38"/>
        <w:jc w:val="center"/>
      </w:pPr>
    </w:p>
    <w:p w14:paraId="3F222013" w14:textId="119C530A" w:rsidR="00762844" w:rsidRPr="000927D9" w:rsidRDefault="00762844" w:rsidP="0018480F">
      <w:pPr>
        <w:ind w:right="-38"/>
        <w:jc w:val="center"/>
      </w:pPr>
      <w:r>
        <w:rPr>
          <w:noProof/>
        </w:rPr>
        <w:drawing>
          <wp:inline distT="0" distB="0" distL="0" distR="0" wp14:anchorId="6B606151" wp14:editId="34C13BA7">
            <wp:extent cx="2198538" cy="3749040"/>
            <wp:effectExtent l="19050" t="1905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4190"/>
                    <a:stretch/>
                  </pic:blipFill>
                  <pic:spPr bwMode="auto">
                    <a:xfrm>
                      <a:off x="0" y="0"/>
                      <a:ext cx="2198538" cy="374904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6D11">
        <w:t xml:space="preserve"> </w:t>
      </w:r>
      <w:r>
        <w:rPr>
          <w:noProof/>
        </w:rPr>
        <w:drawing>
          <wp:inline distT="0" distB="0" distL="0" distR="0" wp14:anchorId="10FECB1E" wp14:editId="0E38D147">
            <wp:extent cx="2193754" cy="3749040"/>
            <wp:effectExtent l="19050" t="1905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981"/>
                    <a:stretch/>
                  </pic:blipFill>
                  <pic:spPr bwMode="auto">
                    <a:xfrm>
                      <a:off x="0" y="0"/>
                      <a:ext cx="2193754" cy="374904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B0C26B" w14:textId="5E46E3AC" w:rsidR="007D3CBC" w:rsidRDefault="007D3CBC" w:rsidP="00095E80">
      <w:pPr>
        <w:pStyle w:val="Heading3"/>
        <w:numPr>
          <w:ilvl w:val="2"/>
          <w:numId w:val="28"/>
        </w:numPr>
        <w:spacing w:after="240"/>
        <w:ind w:left="900" w:hanging="900"/>
      </w:pPr>
      <w:bookmarkStart w:id="260" w:name="_Toc9538862"/>
      <w:r>
        <w:lastRenderedPageBreak/>
        <w:t xml:space="preserve">Giao diện </w:t>
      </w:r>
      <w:r w:rsidR="00355D61">
        <w:t xml:space="preserve">tab </w:t>
      </w:r>
      <w:r w:rsidR="00C13E8B">
        <w:t>hình ảnh minh hoạ tour</w:t>
      </w:r>
      <w:bookmarkEnd w:id="260"/>
    </w:p>
    <w:p w14:paraId="7CE79551" w14:textId="77BE96F9" w:rsidR="007D3CBC" w:rsidRPr="005B4CCF" w:rsidRDefault="00E23BE8" w:rsidP="007D3CBC">
      <w:pPr>
        <w:jc w:val="center"/>
      </w:pPr>
      <w:r>
        <w:rPr>
          <w:noProof/>
        </w:rPr>
        <w:drawing>
          <wp:inline distT="0" distB="0" distL="0" distR="0" wp14:anchorId="74AF313C" wp14:editId="5041FAA1">
            <wp:extent cx="2110105" cy="3595632"/>
            <wp:effectExtent l="19050" t="19050" r="444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4043"/>
                    <a:stretch/>
                  </pic:blipFill>
                  <pic:spPr bwMode="auto">
                    <a:xfrm>
                      <a:off x="0" y="0"/>
                      <a:ext cx="2111202" cy="35975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5849A6" w14:textId="70000FA1" w:rsidR="007D3CBC" w:rsidRDefault="007D3CBC" w:rsidP="00095E80">
      <w:pPr>
        <w:pStyle w:val="Heading3"/>
        <w:numPr>
          <w:ilvl w:val="2"/>
          <w:numId w:val="28"/>
        </w:numPr>
        <w:spacing w:after="240"/>
        <w:ind w:left="900" w:hanging="900"/>
      </w:pPr>
      <w:bookmarkStart w:id="261" w:name="_Toc9538863"/>
      <w:r>
        <w:t xml:space="preserve">Giao diện </w:t>
      </w:r>
      <w:r w:rsidR="005D4493">
        <w:t>thông tin chặng</w:t>
      </w:r>
      <w:bookmarkEnd w:id="261"/>
    </w:p>
    <w:p w14:paraId="46EFCB65" w14:textId="1548F54F" w:rsidR="007D3CBC" w:rsidRPr="005B4CCF" w:rsidRDefault="005D4493" w:rsidP="007D3CBC">
      <w:pPr>
        <w:jc w:val="center"/>
      </w:pPr>
      <w:r>
        <w:rPr>
          <w:noProof/>
        </w:rPr>
        <w:drawing>
          <wp:inline distT="0" distB="0" distL="0" distR="0" wp14:anchorId="25162734" wp14:editId="7F3285BF">
            <wp:extent cx="2197677" cy="3749040"/>
            <wp:effectExtent l="19050" t="1905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988"/>
                    <a:stretch/>
                  </pic:blipFill>
                  <pic:spPr bwMode="auto">
                    <a:xfrm>
                      <a:off x="0" y="0"/>
                      <a:ext cx="2197677" cy="3749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5AC604" w14:textId="1023B031" w:rsidR="007D3CBC" w:rsidRDefault="007D3CBC" w:rsidP="00095E80">
      <w:pPr>
        <w:pStyle w:val="Heading3"/>
        <w:numPr>
          <w:ilvl w:val="2"/>
          <w:numId w:val="28"/>
        </w:numPr>
        <w:spacing w:after="240"/>
        <w:ind w:left="900" w:hanging="900"/>
      </w:pPr>
      <w:bookmarkStart w:id="262" w:name="_Toc9538864"/>
      <w:r>
        <w:lastRenderedPageBreak/>
        <w:t xml:space="preserve">Giao diện </w:t>
      </w:r>
      <w:r w:rsidR="00496034">
        <w:t>nhắn tin</w:t>
      </w:r>
      <w:bookmarkEnd w:id="262"/>
    </w:p>
    <w:p w14:paraId="0808A939" w14:textId="0EDD436E" w:rsidR="007D3CBC" w:rsidRDefault="00496034" w:rsidP="004339A6">
      <w:pPr>
        <w:jc w:val="center"/>
      </w:pPr>
      <w:r>
        <w:rPr>
          <w:noProof/>
        </w:rPr>
        <w:drawing>
          <wp:inline distT="0" distB="0" distL="0" distR="0" wp14:anchorId="752F4129" wp14:editId="610E5DD4">
            <wp:extent cx="2182254" cy="3749040"/>
            <wp:effectExtent l="19050" t="1905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82254" cy="3749040"/>
                    </a:xfrm>
                    <a:prstGeom prst="rect">
                      <a:avLst/>
                    </a:prstGeom>
                    <a:noFill/>
                    <a:ln>
                      <a:solidFill>
                        <a:schemeClr val="tx1"/>
                      </a:solidFill>
                    </a:ln>
                  </pic:spPr>
                </pic:pic>
              </a:graphicData>
            </a:graphic>
          </wp:inline>
        </w:drawing>
      </w:r>
    </w:p>
    <w:p w14:paraId="57F2588B" w14:textId="6C38F9EC" w:rsidR="007E55DC" w:rsidRDefault="007E55DC" w:rsidP="007E55DC">
      <w:pPr>
        <w:pStyle w:val="Heading2"/>
        <w:numPr>
          <w:ilvl w:val="1"/>
          <w:numId w:val="28"/>
        </w:numPr>
      </w:pPr>
      <w:bookmarkStart w:id="263" w:name="_Toc9538865"/>
      <w:r>
        <w:t>Hướng dẫn cài đặt cụ thể</w:t>
      </w:r>
      <w:bookmarkEnd w:id="263"/>
    </w:p>
    <w:p w14:paraId="073BAA3C" w14:textId="2675B507" w:rsidR="007E55DC" w:rsidRDefault="003C1A8B" w:rsidP="00095E80">
      <w:pPr>
        <w:pStyle w:val="Heading3"/>
        <w:numPr>
          <w:ilvl w:val="2"/>
          <w:numId w:val="28"/>
        </w:numPr>
        <w:spacing w:after="240"/>
        <w:ind w:left="900" w:hanging="900"/>
      </w:pPr>
      <w:bookmarkStart w:id="264" w:name="_Ref9336696"/>
      <w:bookmarkStart w:id="265" w:name="_Toc9538866"/>
      <w:r>
        <w:t>Cài đặt hệ quản trị cơ sở dữ liệu Microsoft Sql Server</w:t>
      </w:r>
      <w:bookmarkEnd w:id="264"/>
      <w:bookmarkEnd w:id="265"/>
    </w:p>
    <w:p w14:paraId="0CAE81D9" w14:textId="22590707" w:rsidR="006D7051" w:rsidRDefault="006D7051" w:rsidP="00095E80">
      <w:pPr>
        <w:pStyle w:val="ListParagraph"/>
        <w:numPr>
          <w:ilvl w:val="0"/>
          <w:numId w:val="29"/>
        </w:numPr>
        <w:spacing w:before="60" w:after="0" w:line="288" w:lineRule="auto"/>
        <w:ind w:left="900" w:hanging="333"/>
      </w:pPr>
      <w:r>
        <w:t>Thiết bị cài đặt Sql Server cần chạy hệ điều hành Windows hoặc Windows Server.</w:t>
      </w:r>
      <w:r w:rsidR="00EA558D">
        <w:t xml:space="preserve"> Nếu đã cài đặt rồi thì có thể bỏ qua bước này.</w:t>
      </w:r>
    </w:p>
    <w:p w14:paraId="49DC9FA9" w14:textId="54716613" w:rsidR="006D7051" w:rsidRDefault="006D7051" w:rsidP="00095E80">
      <w:pPr>
        <w:pStyle w:val="ListParagraph"/>
        <w:numPr>
          <w:ilvl w:val="0"/>
          <w:numId w:val="29"/>
        </w:numPr>
        <w:spacing w:before="60" w:after="0" w:line="288" w:lineRule="auto"/>
        <w:ind w:left="900" w:hanging="333"/>
      </w:pPr>
      <w:r>
        <w:t xml:space="preserve">Truy cập đường dẫn </w:t>
      </w:r>
      <w:hyperlink r:id="rId120" w:history="1">
        <w:r>
          <w:rPr>
            <w:rStyle w:val="Hyperlink"/>
          </w:rPr>
          <w:t>https://www.microsoft.com/en-us/sql-server/sql-server-editions-express</w:t>
        </w:r>
      </w:hyperlink>
      <w:r>
        <w:t xml:space="preserve"> để tải về file cài đặt.</w:t>
      </w:r>
    </w:p>
    <w:p w14:paraId="1D65B7D4" w14:textId="1CE44242" w:rsidR="006D7051" w:rsidRDefault="006D7051" w:rsidP="00095E80">
      <w:pPr>
        <w:pStyle w:val="ListParagraph"/>
        <w:numPr>
          <w:ilvl w:val="0"/>
          <w:numId w:val="29"/>
        </w:numPr>
        <w:spacing w:before="60" w:after="0" w:line="288" w:lineRule="auto"/>
        <w:ind w:left="900" w:hanging="333"/>
      </w:pPr>
      <w:r>
        <w:t xml:space="preserve">Trong trường hợp đường dẫn không tồn tại thì tìm kiếm từ khoá: </w:t>
      </w:r>
      <w:r w:rsidRPr="0018480F">
        <w:rPr>
          <w:rStyle w:val="CommandlineChar"/>
        </w:rPr>
        <w:t>Microsoft Sql Server Express Edition</w:t>
      </w:r>
      <w:r>
        <w:t>, nhấn vào kết quả đầu tiên.</w:t>
      </w:r>
    </w:p>
    <w:p w14:paraId="3A087E5A" w14:textId="475190E5" w:rsidR="00602C5A" w:rsidRDefault="000927D9" w:rsidP="00095E80">
      <w:pPr>
        <w:pStyle w:val="ListParagraph"/>
        <w:numPr>
          <w:ilvl w:val="0"/>
          <w:numId w:val="29"/>
        </w:numPr>
        <w:spacing w:before="60" w:after="0" w:line="288" w:lineRule="auto"/>
        <w:ind w:left="900" w:hanging="333"/>
      </w:pPr>
      <w:r>
        <w:t xml:space="preserve">Nhấn vào nút </w:t>
      </w:r>
      <w:r w:rsidRPr="0018480F">
        <w:rPr>
          <w:rStyle w:val="CommandlineChar"/>
        </w:rPr>
        <w:t>Download</w:t>
      </w:r>
      <w:r w:rsidR="003D04A7" w:rsidRPr="0018480F">
        <w:rPr>
          <w:rStyle w:val="CommandlineChar"/>
        </w:rPr>
        <w:t xml:space="preserve"> now</w:t>
      </w:r>
      <w:r>
        <w:t xml:space="preserve"> để tải phần mềm về và tiến hành cài đặt</w:t>
      </w:r>
      <w:r w:rsidR="003D04A7">
        <w:t>:</w:t>
      </w:r>
    </w:p>
    <w:p w14:paraId="1F307A22" w14:textId="77777777" w:rsidR="00602C5A" w:rsidRDefault="00602C5A" w:rsidP="0018480F">
      <w:pPr>
        <w:pStyle w:val="ListParagraph"/>
        <w:spacing w:after="0"/>
        <w:ind w:left="269"/>
      </w:pPr>
    </w:p>
    <w:p w14:paraId="5C835F48" w14:textId="012BA290" w:rsidR="003D04A7" w:rsidRDefault="003D04A7">
      <w:pPr>
        <w:pStyle w:val="ListParagraph"/>
        <w:spacing w:after="0"/>
        <w:ind w:left="269"/>
        <w:jc w:val="center"/>
      </w:pPr>
      <w:r>
        <w:rPr>
          <w:noProof/>
        </w:rPr>
        <w:drawing>
          <wp:inline distT="0" distB="0" distL="0" distR="0" wp14:anchorId="14029895" wp14:editId="472CD533">
            <wp:extent cx="3450866" cy="1710532"/>
            <wp:effectExtent l="19050" t="1905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60136" cy="1715127"/>
                    </a:xfrm>
                    <a:prstGeom prst="rect">
                      <a:avLst/>
                    </a:prstGeom>
                    <a:ln>
                      <a:solidFill>
                        <a:schemeClr val="tx1"/>
                      </a:solidFill>
                    </a:ln>
                  </pic:spPr>
                </pic:pic>
              </a:graphicData>
            </a:graphic>
          </wp:inline>
        </w:drawing>
      </w:r>
    </w:p>
    <w:p w14:paraId="02081F18" w14:textId="77777777" w:rsidR="00DB2EB8" w:rsidRPr="000927D9" w:rsidRDefault="00DB2EB8" w:rsidP="0018480F">
      <w:pPr>
        <w:pStyle w:val="ListParagraph"/>
        <w:spacing w:after="0"/>
        <w:ind w:left="269"/>
        <w:jc w:val="center"/>
      </w:pPr>
    </w:p>
    <w:p w14:paraId="781D2F03" w14:textId="1AE70A7F" w:rsidR="00DB2EB8" w:rsidRDefault="00DB2EB8" w:rsidP="00095E80">
      <w:pPr>
        <w:pStyle w:val="ListParagraph"/>
        <w:numPr>
          <w:ilvl w:val="0"/>
          <w:numId w:val="29"/>
        </w:numPr>
        <w:spacing w:before="60" w:after="0" w:line="288" w:lineRule="auto"/>
        <w:ind w:left="900" w:hanging="333"/>
      </w:pPr>
      <w:r>
        <w:t>Nhấn vào file .exe vừa tải về để cài đặt:</w:t>
      </w:r>
    </w:p>
    <w:p w14:paraId="2C8A63C2" w14:textId="2DBB6B80" w:rsidR="00DB2EB8" w:rsidRDefault="00DB2EB8" w:rsidP="00DB2EB8">
      <w:pPr>
        <w:pStyle w:val="ListParagraph"/>
        <w:spacing w:after="0"/>
        <w:ind w:left="269"/>
        <w:jc w:val="center"/>
      </w:pPr>
      <w:r>
        <w:rPr>
          <w:noProof/>
        </w:rPr>
        <w:lastRenderedPageBreak/>
        <w:drawing>
          <wp:inline distT="0" distB="0" distL="0" distR="0" wp14:anchorId="0FD52FE2" wp14:editId="15F11EED">
            <wp:extent cx="961905" cy="1238095"/>
            <wp:effectExtent l="19050" t="1905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61905" cy="1238095"/>
                    </a:xfrm>
                    <a:prstGeom prst="rect">
                      <a:avLst/>
                    </a:prstGeom>
                    <a:ln>
                      <a:solidFill>
                        <a:schemeClr val="tx1"/>
                      </a:solidFill>
                    </a:ln>
                  </pic:spPr>
                </pic:pic>
              </a:graphicData>
            </a:graphic>
          </wp:inline>
        </w:drawing>
      </w:r>
      <w:r w:rsidR="00397A45" w:rsidRPr="00397A45">
        <w:rPr>
          <w:noProof/>
        </w:rPr>
        <w:t xml:space="preserve"> </w:t>
      </w:r>
    </w:p>
    <w:p w14:paraId="72468388" w14:textId="039DBD8C" w:rsidR="00DB2EB8" w:rsidRDefault="00DB2EB8" w:rsidP="00095E80">
      <w:pPr>
        <w:pStyle w:val="ListParagraph"/>
        <w:keepNext/>
        <w:keepLines/>
        <w:numPr>
          <w:ilvl w:val="0"/>
          <w:numId w:val="29"/>
        </w:numPr>
        <w:spacing w:before="60" w:after="0" w:line="288" w:lineRule="auto"/>
        <w:ind w:left="893" w:hanging="331"/>
      </w:pPr>
      <w:r>
        <w:t>Chọn mục Basic:</w:t>
      </w:r>
    </w:p>
    <w:p w14:paraId="5F260576" w14:textId="3D54747E" w:rsidR="00DB2EB8" w:rsidRDefault="00DB2EB8" w:rsidP="00DB2EB8">
      <w:pPr>
        <w:pStyle w:val="ListParagraph"/>
        <w:spacing w:after="0"/>
        <w:ind w:left="269"/>
        <w:jc w:val="center"/>
      </w:pPr>
      <w:r>
        <w:rPr>
          <w:noProof/>
        </w:rPr>
        <w:drawing>
          <wp:inline distT="0" distB="0" distL="0" distR="0" wp14:anchorId="79C6F190" wp14:editId="7D698C97">
            <wp:extent cx="4980222" cy="2768554"/>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4808" cy="2771104"/>
                    </a:xfrm>
                    <a:prstGeom prst="rect">
                      <a:avLst/>
                    </a:prstGeom>
                    <a:ln>
                      <a:solidFill>
                        <a:schemeClr val="tx1"/>
                      </a:solidFill>
                    </a:ln>
                  </pic:spPr>
                </pic:pic>
              </a:graphicData>
            </a:graphic>
          </wp:inline>
        </w:drawing>
      </w:r>
    </w:p>
    <w:p w14:paraId="6C05E574" w14:textId="77777777" w:rsidR="00DB2EB8" w:rsidRDefault="00DB2EB8" w:rsidP="00DB2EB8">
      <w:pPr>
        <w:pStyle w:val="ListParagraph"/>
        <w:spacing w:after="0"/>
        <w:ind w:left="269"/>
        <w:jc w:val="center"/>
      </w:pPr>
    </w:p>
    <w:p w14:paraId="6C5B1A52" w14:textId="0A45DCFA" w:rsidR="00DB2EB8" w:rsidRDefault="00DB2EB8" w:rsidP="00095E80">
      <w:pPr>
        <w:pStyle w:val="ListParagraph"/>
        <w:numPr>
          <w:ilvl w:val="0"/>
          <w:numId w:val="29"/>
        </w:numPr>
        <w:spacing w:before="60" w:after="0" w:line="288" w:lineRule="auto"/>
        <w:ind w:left="900" w:hanging="333"/>
      </w:pPr>
      <w:r>
        <w:t xml:space="preserve">Nhấn </w:t>
      </w:r>
      <w:r w:rsidRPr="0018480F">
        <w:rPr>
          <w:rStyle w:val="CommandlineChar"/>
        </w:rPr>
        <w:t>Next</w:t>
      </w:r>
      <w:r>
        <w:t>,</w:t>
      </w:r>
      <w:r w:rsidR="00690FB4">
        <w:t xml:space="preserve"> </w:t>
      </w:r>
      <w:r w:rsidR="00690FB4" w:rsidRPr="0018480F">
        <w:rPr>
          <w:rStyle w:val="CommandlineChar"/>
        </w:rPr>
        <w:t>Accept</w:t>
      </w:r>
      <w:r w:rsidR="00690FB4">
        <w:t>,</w:t>
      </w:r>
      <w:r>
        <w:t xml:space="preserve"> </w:t>
      </w:r>
      <w:r w:rsidRPr="0018480F">
        <w:rPr>
          <w:rStyle w:val="CommandlineChar"/>
        </w:rPr>
        <w:t>Install</w:t>
      </w:r>
      <w:r>
        <w:t xml:space="preserve"> và đợi 1 thời gian để quá trình cài đặt kết thúc.</w:t>
      </w:r>
    </w:p>
    <w:p w14:paraId="5970853D" w14:textId="15023F55" w:rsidR="007E55DC" w:rsidRDefault="00397A45" w:rsidP="00095E80">
      <w:pPr>
        <w:pStyle w:val="ListParagraph"/>
        <w:numPr>
          <w:ilvl w:val="0"/>
          <w:numId w:val="29"/>
        </w:numPr>
        <w:spacing w:before="60" w:after="0" w:line="288" w:lineRule="auto"/>
        <w:ind w:left="900" w:hanging="333"/>
      </w:pPr>
      <w:r>
        <w:t xml:space="preserve">Nhấn vào </w:t>
      </w:r>
      <w:r w:rsidRPr="0018480F">
        <w:rPr>
          <w:rStyle w:val="CommandlineChar"/>
        </w:rPr>
        <w:t>Install SSMS</w:t>
      </w:r>
      <w:r>
        <w:t xml:space="preserve"> để cài đặt giao diện cho Sql Server:</w:t>
      </w:r>
    </w:p>
    <w:p w14:paraId="12446E42" w14:textId="3173CFA1" w:rsidR="00397A45" w:rsidRDefault="00397A45" w:rsidP="00397A45">
      <w:pPr>
        <w:pStyle w:val="ListParagraph"/>
        <w:ind w:left="269"/>
        <w:jc w:val="center"/>
      </w:pPr>
      <w:r>
        <w:rPr>
          <w:noProof/>
        </w:rPr>
        <w:drawing>
          <wp:inline distT="0" distB="0" distL="0" distR="0" wp14:anchorId="2987A3F8" wp14:editId="47B03563">
            <wp:extent cx="5352381" cy="685714"/>
            <wp:effectExtent l="19050" t="1905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52381" cy="685714"/>
                    </a:xfrm>
                    <a:prstGeom prst="rect">
                      <a:avLst/>
                    </a:prstGeom>
                    <a:ln>
                      <a:solidFill>
                        <a:schemeClr val="tx1"/>
                      </a:solidFill>
                    </a:ln>
                  </pic:spPr>
                </pic:pic>
              </a:graphicData>
            </a:graphic>
          </wp:inline>
        </w:drawing>
      </w:r>
    </w:p>
    <w:p w14:paraId="42F11234" w14:textId="77777777" w:rsidR="00007949" w:rsidRDefault="00007949" w:rsidP="00397A45">
      <w:pPr>
        <w:pStyle w:val="ListParagraph"/>
        <w:ind w:left="269"/>
        <w:jc w:val="center"/>
      </w:pPr>
    </w:p>
    <w:p w14:paraId="221BC08F" w14:textId="73A58F35" w:rsidR="00397A45" w:rsidRDefault="00007949" w:rsidP="00095E80">
      <w:pPr>
        <w:pStyle w:val="ListParagraph"/>
        <w:numPr>
          <w:ilvl w:val="0"/>
          <w:numId w:val="29"/>
        </w:numPr>
        <w:spacing w:before="60" w:after="0" w:line="288" w:lineRule="auto"/>
        <w:ind w:left="900" w:hanging="333"/>
      </w:pPr>
      <w:r>
        <w:t xml:space="preserve">Có thể nhấn </w:t>
      </w:r>
      <w:r w:rsidRPr="0018480F">
        <w:rPr>
          <w:rStyle w:val="CommandlineChar"/>
        </w:rPr>
        <w:t>Close</w:t>
      </w:r>
      <w:r>
        <w:t xml:space="preserve"> sau khi nhấn vào </w:t>
      </w:r>
      <w:r w:rsidRPr="0018480F">
        <w:rPr>
          <w:rStyle w:val="CommandlineChar"/>
        </w:rPr>
        <w:t>Install SSMS</w:t>
      </w:r>
      <w:r>
        <w:t>.</w:t>
      </w:r>
    </w:p>
    <w:p w14:paraId="5F5B9FFF" w14:textId="70E6E069" w:rsidR="00397A45" w:rsidRDefault="00397A45" w:rsidP="00095E80">
      <w:pPr>
        <w:pStyle w:val="ListParagraph"/>
        <w:numPr>
          <w:ilvl w:val="0"/>
          <w:numId w:val="29"/>
        </w:numPr>
        <w:spacing w:before="60" w:after="0" w:line="288" w:lineRule="auto"/>
        <w:ind w:left="900" w:hanging="333"/>
      </w:pPr>
      <w:r>
        <w:t>Tải về file cài đặt SSMS:</w:t>
      </w:r>
    </w:p>
    <w:p w14:paraId="643C021F" w14:textId="764A46B0" w:rsidR="00397A45" w:rsidRDefault="00397A45" w:rsidP="00397A45">
      <w:pPr>
        <w:pStyle w:val="ListParagraph"/>
        <w:ind w:left="269"/>
        <w:jc w:val="center"/>
      </w:pPr>
      <w:r>
        <w:rPr>
          <w:noProof/>
        </w:rPr>
        <w:drawing>
          <wp:inline distT="0" distB="0" distL="0" distR="0" wp14:anchorId="75F9EC8E" wp14:editId="32A329A2">
            <wp:extent cx="5576570" cy="1646555"/>
            <wp:effectExtent l="19050" t="1905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646555"/>
                    </a:xfrm>
                    <a:prstGeom prst="rect">
                      <a:avLst/>
                    </a:prstGeom>
                    <a:ln>
                      <a:solidFill>
                        <a:schemeClr val="tx1"/>
                      </a:solidFill>
                    </a:ln>
                  </pic:spPr>
                </pic:pic>
              </a:graphicData>
            </a:graphic>
          </wp:inline>
        </w:drawing>
      </w:r>
    </w:p>
    <w:p w14:paraId="526EF8D3" w14:textId="77777777" w:rsidR="00397A45" w:rsidRDefault="00397A45" w:rsidP="00095E80">
      <w:pPr>
        <w:pStyle w:val="ListParagraph"/>
        <w:numPr>
          <w:ilvl w:val="0"/>
          <w:numId w:val="29"/>
        </w:numPr>
        <w:spacing w:before="60" w:after="0" w:line="288" w:lineRule="auto"/>
        <w:ind w:left="900" w:hanging="333"/>
      </w:pPr>
      <w:r>
        <w:t>Nhấn vào file .exe vừa tải về để cài đặt:</w:t>
      </w:r>
    </w:p>
    <w:p w14:paraId="1A86D676" w14:textId="0788BEC3" w:rsidR="00397A45" w:rsidRDefault="00397A45" w:rsidP="00007949">
      <w:pPr>
        <w:pStyle w:val="ListParagraph"/>
        <w:keepNext/>
        <w:keepLines/>
        <w:ind w:left="269"/>
        <w:jc w:val="center"/>
      </w:pPr>
      <w:r>
        <w:rPr>
          <w:noProof/>
        </w:rPr>
        <w:lastRenderedPageBreak/>
        <w:drawing>
          <wp:inline distT="0" distB="0" distL="0" distR="0" wp14:anchorId="5107724E" wp14:editId="67F23D8B">
            <wp:extent cx="1019048" cy="1266667"/>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19048" cy="1266667"/>
                    </a:xfrm>
                    <a:prstGeom prst="rect">
                      <a:avLst/>
                    </a:prstGeom>
                    <a:ln>
                      <a:solidFill>
                        <a:schemeClr val="tx1"/>
                      </a:solidFill>
                    </a:ln>
                  </pic:spPr>
                </pic:pic>
              </a:graphicData>
            </a:graphic>
          </wp:inline>
        </w:drawing>
      </w:r>
    </w:p>
    <w:p w14:paraId="6E51C7CE" w14:textId="77777777" w:rsidR="00441E85" w:rsidRDefault="00441E85" w:rsidP="00095E80">
      <w:pPr>
        <w:pStyle w:val="ListParagraph"/>
        <w:numPr>
          <w:ilvl w:val="0"/>
          <w:numId w:val="29"/>
        </w:numPr>
        <w:spacing w:before="60" w:after="0" w:line="288" w:lineRule="auto"/>
        <w:ind w:left="900" w:hanging="333"/>
      </w:pPr>
      <w:r>
        <w:t>Nhấn Install và đợi 1 thời gian để quá trình cài đặt kết thúc.</w:t>
      </w:r>
    </w:p>
    <w:p w14:paraId="2ADF3744" w14:textId="5DC15599" w:rsidR="007C34C6" w:rsidRDefault="007C34C6" w:rsidP="00095E80">
      <w:pPr>
        <w:pStyle w:val="Heading3"/>
        <w:numPr>
          <w:ilvl w:val="2"/>
          <w:numId w:val="28"/>
        </w:numPr>
        <w:spacing w:after="240"/>
        <w:ind w:left="900" w:hanging="900"/>
      </w:pPr>
      <w:bookmarkStart w:id="266" w:name="_Ref9174866"/>
      <w:bookmarkStart w:id="267" w:name="_Toc9538867"/>
      <w:r>
        <w:t>Cấu hình cổng cho Microsoft Sql Server</w:t>
      </w:r>
      <w:bookmarkEnd w:id="266"/>
      <w:bookmarkEnd w:id="267"/>
    </w:p>
    <w:p w14:paraId="0B613AFF" w14:textId="49724CB5" w:rsidR="007C34C6" w:rsidRPr="00427C7E" w:rsidRDefault="007C34C6" w:rsidP="00095E80">
      <w:pPr>
        <w:pStyle w:val="ListParagraph"/>
        <w:numPr>
          <w:ilvl w:val="0"/>
          <w:numId w:val="29"/>
        </w:numPr>
        <w:spacing w:before="60" w:after="0" w:line="288" w:lineRule="auto"/>
        <w:ind w:left="900" w:hanging="333"/>
      </w:pPr>
      <w:r>
        <w:t xml:space="preserve">Nhấn vào biểu tượng Start trên Windows, tìm kiếm từ khoá </w:t>
      </w:r>
      <w:r w:rsidRPr="0018480F">
        <w:rPr>
          <w:rStyle w:val="CommandlineChar"/>
        </w:rPr>
        <w:t>SQL Server Configuration Manager</w:t>
      </w:r>
      <w:r>
        <w:t>, nhấn vào kết quả tìm được:</w:t>
      </w:r>
    </w:p>
    <w:p w14:paraId="677A1543" w14:textId="4FB5CE72" w:rsidR="0062377D" w:rsidRDefault="007C34C6" w:rsidP="007C34C6">
      <w:pPr>
        <w:pStyle w:val="ListParagraph"/>
        <w:ind w:left="269"/>
        <w:jc w:val="center"/>
      </w:pPr>
      <w:r>
        <w:rPr>
          <w:noProof/>
        </w:rPr>
        <w:drawing>
          <wp:inline distT="0" distB="0" distL="0" distR="0" wp14:anchorId="34F5A43B" wp14:editId="15894C31">
            <wp:extent cx="2504762" cy="2057143"/>
            <wp:effectExtent l="19050" t="1905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04762" cy="2057143"/>
                    </a:xfrm>
                    <a:prstGeom prst="rect">
                      <a:avLst/>
                    </a:prstGeom>
                    <a:ln>
                      <a:solidFill>
                        <a:schemeClr val="tx1"/>
                      </a:solidFill>
                    </a:ln>
                  </pic:spPr>
                </pic:pic>
              </a:graphicData>
            </a:graphic>
          </wp:inline>
        </w:drawing>
      </w:r>
    </w:p>
    <w:p w14:paraId="5F442449" w14:textId="77777777" w:rsidR="0033101F" w:rsidRDefault="0033101F" w:rsidP="0018480F">
      <w:pPr>
        <w:pStyle w:val="ListParagraph"/>
        <w:ind w:left="269"/>
        <w:jc w:val="center"/>
      </w:pPr>
    </w:p>
    <w:p w14:paraId="74A49AB5" w14:textId="0CBDBC31" w:rsidR="0062377D" w:rsidRPr="001E4012" w:rsidRDefault="0062377D" w:rsidP="00095E80">
      <w:pPr>
        <w:pStyle w:val="ListParagraph"/>
        <w:numPr>
          <w:ilvl w:val="0"/>
          <w:numId w:val="29"/>
        </w:numPr>
        <w:spacing w:before="60" w:after="0" w:line="288" w:lineRule="auto"/>
        <w:ind w:left="900" w:hanging="333"/>
      </w:pPr>
      <w:r>
        <w:t xml:space="preserve">Ở tab bên trái chọn </w:t>
      </w:r>
      <w:r w:rsidRPr="0018480F">
        <w:rPr>
          <w:rStyle w:val="CommandlineChar"/>
        </w:rPr>
        <w:t>SQL Server Services</w:t>
      </w:r>
      <w:r>
        <w:t xml:space="preserve">, nhấn chuột phải vào mục </w:t>
      </w:r>
      <w:r w:rsidRPr="0018480F">
        <w:rPr>
          <w:rStyle w:val="CommandlineChar"/>
        </w:rPr>
        <w:t>SQL Server (SQLEXPRESS)</w:t>
      </w:r>
      <w:r>
        <w:t xml:space="preserve"> ở bên phải, chọn </w:t>
      </w:r>
      <w:r w:rsidRPr="0018480F">
        <w:rPr>
          <w:rStyle w:val="CommandlineChar"/>
          <w:b/>
        </w:rPr>
        <w:t>Properties</w:t>
      </w:r>
      <w:r w:rsidR="0095160C" w:rsidRPr="0018480F">
        <w:t xml:space="preserve"> (</w:t>
      </w:r>
      <w:r w:rsidR="0095160C">
        <w:t xml:space="preserve">Nếu State của mục này đang là </w:t>
      </w:r>
      <w:r w:rsidR="0095160C" w:rsidRPr="0018480F">
        <w:rPr>
          <w:rStyle w:val="CommandlineChar"/>
        </w:rPr>
        <w:t>Disabled</w:t>
      </w:r>
      <w:r w:rsidR="0095160C">
        <w:t xml:space="preserve"> thì nhấn chuột phải và chọn </w:t>
      </w:r>
      <w:r w:rsidR="0095160C" w:rsidRPr="0018480F">
        <w:rPr>
          <w:rStyle w:val="CommandlineChar"/>
        </w:rPr>
        <w:t>Start</w:t>
      </w:r>
      <w:r w:rsidR="0095160C">
        <w:t>)</w:t>
      </w:r>
      <w:r>
        <w:t>:</w:t>
      </w:r>
    </w:p>
    <w:p w14:paraId="64D9F8E5" w14:textId="65E94FEE" w:rsidR="0062377D" w:rsidRPr="00450779" w:rsidRDefault="0062377D" w:rsidP="0018480F">
      <w:pPr>
        <w:pStyle w:val="ListParagraph"/>
        <w:ind w:left="269"/>
        <w:jc w:val="center"/>
      </w:pPr>
      <w:r>
        <w:rPr>
          <w:noProof/>
        </w:rPr>
        <w:drawing>
          <wp:inline distT="0" distB="0" distL="0" distR="0" wp14:anchorId="7A1E862D" wp14:editId="3FCE78A4">
            <wp:extent cx="5552381" cy="2809524"/>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2381" cy="2809524"/>
                    </a:xfrm>
                    <a:prstGeom prst="rect">
                      <a:avLst/>
                    </a:prstGeom>
                    <a:ln>
                      <a:solidFill>
                        <a:schemeClr val="tx1"/>
                      </a:solidFill>
                    </a:ln>
                  </pic:spPr>
                </pic:pic>
              </a:graphicData>
            </a:graphic>
          </wp:inline>
        </w:drawing>
      </w:r>
    </w:p>
    <w:p w14:paraId="348F6617" w14:textId="42AC5D24" w:rsidR="0062377D" w:rsidRDefault="0062377D" w:rsidP="00095E80">
      <w:pPr>
        <w:pStyle w:val="ListParagraph"/>
        <w:keepNext/>
        <w:keepLines/>
        <w:numPr>
          <w:ilvl w:val="0"/>
          <w:numId w:val="29"/>
        </w:numPr>
        <w:spacing w:before="60" w:after="0" w:line="288" w:lineRule="auto"/>
        <w:ind w:left="900" w:hanging="333"/>
      </w:pPr>
      <w:r>
        <w:lastRenderedPageBreak/>
        <w:t xml:space="preserve">Ở cửa sổ </w:t>
      </w:r>
      <w:r w:rsidRPr="0018480F">
        <w:rPr>
          <w:rStyle w:val="CommandlineChar"/>
        </w:rPr>
        <w:t>Properties</w:t>
      </w:r>
      <w:r>
        <w:t xml:space="preserve">, tab </w:t>
      </w:r>
      <w:r w:rsidRPr="0018480F">
        <w:rPr>
          <w:rStyle w:val="CommandlineChar"/>
        </w:rPr>
        <w:t>Log On</w:t>
      </w:r>
      <w:r>
        <w:t xml:space="preserve">, chọn </w:t>
      </w:r>
      <w:r w:rsidRPr="0018480F">
        <w:rPr>
          <w:rStyle w:val="CommandlineChar"/>
        </w:rPr>
        <w:t>Built-in account</w:t>
      </w:r>
      <w:r>
        <w:t xml:space="preserve"> là </w:t>
      </w:r>
      <w:r w:rsidRPr="0018480F">
        <w:rPr>
          <w:rStyle w:val="CommandlineChar"/>
        </w:rPr>
        <w:t>Local System</w:t>
      </w:r>
      <w:r>
        <w:t>:</w:t>
      </w:r>
    </w:p>
    <w:p w14:paraId="393DFBF9" w14:textId="2039B41E" w:rsidR="00EA558D" w:rsidRDefault="0062377D" w:rsidP="00095E80">
      <w:pPr>
        <w:pStyle w:val="ListParagraph"/>
        <w:keepNext/>
        <w:keepLines/>
        <w:ind w:left="269"/>
        <w:jc w:val="center"/>
      </w:pPr>
      <w:r>
        <w:rPr>
          <w:noProof/>
        </w:rPr>
        <w:drawing>
          <wp:inline distT="0" distB="0" distL="0" distR="0" wp14:anchorId="3BF1AE85" wp14:editId="14B602EC">
            <wp:extent cx="3904762" cy="2076190"/>
            <wp:effectExtent l="19050" t="1905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04762" cy="2076190"/>
                    </a:xfrm>
                    <a:prstGeom prst="rect">
                      <a:avLst/>
                    </a:prstGeom>
                    <a:ln>
                      <a:solidFill>
                        <a:schemeClr val="tx1"/>
                      </a:solidFill>
                    </a:ln>
                  </pic:spPr>
                </pic:pic>
              </a:graphicData>
            </a:graphic>
          </wp:inline>
        </w:drawing>
      </w:r>
    </w:p>
    <w:p w14:paraId="7F38E42E" w14:textId="67FF44D9" w:rsidR="006E16FD" w:rsidRDefault="006E16FD" w:rsidP="0018480F">
      <w:pPr>
        <w:pStyle w:val="ListParagraph"/>
        <w:ind w:left="269"/>
        <w:jc w:val="center"/>
      </w:pPr>
    </w:p>
    <w:p w14:paraId="09AC0AFF" w14:textId="31045484" w:rsidR="006E16FD" w:rsidRDefault="00EA558D" w:rsidP="00095E80">
      <w:pPr>
        <w:pStyle w:val="ListParagraph"/>
        <w:numPr>
          <w:ilvl w:val="0"/>
          <w:numId w:val="29"/>
        </w:numPr>
        <w:spacing w:before="60" w:after="0" w:line="288" w:lineRule="auto"/>
        <w:ind w:left="900" w:hanging="333"/>
      </w:pPr>
      <w:r>
        <w:t xml:space="preserve">Nhấn </w:t>
      </w:r>
      <w:r w:rsidRPr="0018480F">
        <w:rPr>
          <w:rStyle w:val="CommandlineChar"/>
        </w:rPr>
        <w:t>Ok</w:t>
      </w:r>
      <w:r>
        <w:t xml:space="preserve"> để đóng tab.</w:t>
      </w:r>
    </w:p>
    <w:p w14:paraId="77E06B5D" w14:textId="4E62B4B8" w:rsidR="006E16FD" w:rsidRDefault="00EA558D" w:rsidP="00095E80">
      <w:pPr>
        <w:pStyle w:val="ListParagraph"/>
        <w:numPr>
          <w:ilvl w:val="0"/>
          <w:numId w:val="29"/>
        </w:numPr>
        <w:spacing w:before="60" w:after="0" w:line="288" w:lineRule="auto"/>
        <w:ind w:left="900" w:hanging="333"/>
      </w:pPr>
      <w:r>
        <w:t xml:space="preserve">Chuyển qua tab </w:t>
      </w:r>
      <w:r w:rsidRPr="0018480F">
        <w:rPr>
          <w:rStyle w:val="CommandlineChar"/>
        </w:rPr>
        <w:t>Sql Native Client 11.0 Configuration</w:t>
      </w:r>
      <w:r>
        <w:t xml:space="preserve"> </w:t>
      </w:r>
      <w:r>
        <w:sym w:font="Wingdings" w:char="F0E0"/>
      </w:r>
      <w:r>
        <w:t xml:space="preserve"> </w:t>
      </w:r>
      <w:r w:rsidRPr="0018480F">
        <w:rPr>
          <w:rStyle w:val="CommandlineChar"/>
        </w:rPr>
        <w:t>Client Protocols</w:t>
      </w:r>
      <w:r>
        <w:t xml:space="preserve">, nhấn chuột phải vào mục </w:t>
      </w:r>
      <w:r w:rsidRPr="0018480F">
        <w:rPr>
          <w:rStyle w:val="CommandlineChar"/>
        </w:rPr>
        <w:t>TCP/IP</w:t>
      </w:r>
      <w:r>
        <w:t xml:space="preserve"> ở bên phải, chọn </w:t>
      </w:r>
      <w:r w:rsidRPr="0018480F">
        <w:rPr>
          <w:rStyle w:val="CommandlineChar"/>
          <w:b/>
        </w:rPr>
        <w:t>Properties</w:t>
      </w:r>
      <w:r>
        <w:t>:</w:t>
      </w:r>
    </w:p>
    <w:p w14:paraId="1835BB6D" w14:textId="240DD234" w:rsidR="00EA558D" w:rsidRDefault="00EA558D" w:rsidP="00EA558D">
      <w:pPr>
        <w:pStyle w:val="ListParagraph"/>
        <w:ind w:left="269"/>
        <w:jc w:val="center"/>
      </w:pPr>
      <w:r>
        <w:rPr>
          <w:noProof/>
        </w:rPr>
        <w:drawing>
          <wp:inline distT="0" distB="0" distL="0" distR="0" wp14:anchorId="6CF84223" wp14:editId="66D572AB">
            <wp:extent cx="5576570" cy="2348230"/>
            <wp:effectExtent l="19050" t="1905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48230"/>
                    </a:xfrm>
                    <a:prstGeom prst="rect">
                      <a:avLst/>
                    </a:prstGeom>
                    <a:ln>
                      <a:solidFill>
                        <a:schemeClr val="tx1"/>
                      </a:solidFill>
                    </a:ln>
                  </pic:spPr>
                </pic:pic>
              </a:graphicData>
            </a:graphic>
          </wp:inline>
        </w:drawing>
      </w:r>
    </w:p>
    <w:p w14:paraId="760A96EC" w14:textId="77777777" w:rsidR="003C4217" w:rsidRDefault="003C4217" w:rsidP="0018480F">
      <w:pPr>
        <w:pStyle w:val="ListParagraph"/>
        <w:ind w:left="269"/>
      </w:pPr>
    </w:p>
    <w:p w14:paraId="4145D8DA" w14:textId="258153F0" w:rsidR="003C4217" w:rsidRDefault="003C4217" w:rsidP="00095E80">
      <w:pPr>
        <w:pStyle w:val="ListParagraph"/>
        <w:numPr>
          <w:ilvl w:val="0"/>
          <w:numId w:val="29"/>
        </w:numPr>
        <w:spacing w:before="60" w:after="0" w:line="288" w:lineRule="auto"/>
        <w:ind w:left="900" w:hanging="333"/>
      </w:pPr>
      <w:r>
        <w:t xml:space="preserve">Chọn cổng cho Sql Server, mặc định là </w:t>
      </w:r>
      <w:r w:rsidRPr="0018480F">
        <w:rPr>
          <w:rStyle w:val="CommandlineChar"/>
        </w:rPr>
        <w:t>1433</w:t>
      </w:r>
      <w:r>
        <w:t>:</w:t>
      </w:r>
    </w:p>
    <w:p w14:paraId="6D7DE43E" w14:textId="2C6316DF" w:rsidR="003C4217" w:rsidRDefault="003C4217" w:rsidP="003C4217">
      <w:pPr>
        <w:pStyle w:val="ListParagraph"/>
        <w:ind w:left="269"/>
        <w:jc w:val="center"/>
      </w:pPr>
      <w:r>
        <w:rPr>
          <w:noProof/>
        </w:rPr>
        <w:drawing>
          <wp:inline distT="0" distB="0" distL="0" distR="0" wp14:anchorId="362C7E79" wp14:editId="70A8505F">
            <wp:extent cx="3885714" cy="1619048"/>
            <wp:effectExtent l="19050" t="1905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85714" cy="1619048"/>
                    </a:xfrm>
                    <a:prstGeom prst="rect">
                      <a:avLst/>
                    </a:prstGeom>
                    <a:ln>
                      <a:solidFill>
                        <a:schemeClr val="tx1"/>
                      </a:solidFill>
                    </a:ln>
                  </pic:spPr>
                </pic:pic>
              </a:graphicData>
            </a:graphic>
          </wp:inline>
        </w:drawing>
      </w:r>
    </w:p>
    <w:p w14:paraId="245CD551" w14:textId="171287D2" w:rsidR="003C4217" w:rsidRDefault="003C4217" w:rsidP="003C4217">
      <w:pPr>
        <w:pStyle w:val="ListParagraph"/>
        <w:ind w:left="269"/>
        <w:jc w:val="center"/>
      </w:pPr>
    </w:p>
    <w:p w14:paraId="3CF13FD5" w14:textId="3E4A6AA7" w:rsidR="003C4217" w:rsidRDefault="00B10410" w:rsidP="00095E80">
      <w:pPr>
        <w:pStyle w:val="ListParagraph"/>
        <w:numPr>
          <w:ilvl w:val="0"/>
          <w:numId w:val="29"/>
        </w:numPr>
        <w:spacing w:before="60" w:after="0" w:line="288" w:lineRule="auto"/>
        <w:ind w:left="900" w:hanging="333"/>
      </w:pPr>
      <w:r>
        <w:t xml:space="preserve">Nhấn </w:t>
      </w:r>
      <w:r w:rsidRPr="0018480F">
        <w:rPr>
          <w:rStyle w:val="CommandlineChar"/>
        </w:rPr>
        <w:t>Ok</w:t>
      </w:r>
      <w:r>
        <w:t xml:space="preserve"> để đóng cửa sổ, sau bước này có thể tắt luôn cửa sổ </w:t>
      </w:r>
      <w:r w:rsidRPr="005C2029">
        <w:rPr>
          <w:rStyle w:val="CommandlineChar"/>
        </w:rPr>
        <w:t>SQL Server Configuration Manager</w:t>
      </w:r>
      <w:r w:rsidRPr="0018480F">
        <w:t>.</w:t>
      </w:r>
    </w:p>
    <w:p w14:paraId="0296179D" w14:textId="2DB6E82F" w:rsidR="00330D77" w:rsidRDefault="00330D77" w:rsidP="00095E80">
      <w:pPr>
        <w:pStyle w:val="Heading3"/>
        <w:numPr>
          <w:ilvl w:val="2"/>
          <w:numId w:val="28"/>
        </w:numPr>
        <w:spacing w:after="240"/>
        <w:ind w:left="900" w:hanging="900"/>
      </w:pPr>
      <w:bookmarkStart w:id="268" w:name="_Ref9174571"/>
      <w:bookmarkStart w:id="269" w:name="_Toc9538868"/>
      <w:r>
        <w:lastRenderedPageBreak/>
        <w:t>Khởi tạo cơ sở dữ liệu</w:t>
      </w:r>
      <w:bookmarkEnd w:id="268"/>
      <w:bookmarkEnd w:id="269"/>
    </w:p>
    <w:p w14:paraId="53148AA5" w14:textId="39580518" w:rsidR="00330D77" w:rsidRPr="00427C7E" w:rsidRDefault="00330D77" w:rsidP="00095E80">
      <w:pPr>
        <w:pStyle w:val="ListParagraph"/>
        <w:numPr>
          <w:ilvl w:val="0"/>
          <w:numId w:val="29"/>
        </w:numPr>
        <w:spacing w:before="60" w:after="0" w:line="288" w:lineRule="auto"/>
        <w:ind w:left="900" w:hanging="333"/>
      </w:pPr>
      <w:r>
        <w:t xml:space="preserve">Nhấn vào biểu tượng Start trên Windows, tìm kiếm từ khoá </w:t>
      </w:r>
      <w:r w:rsidRPr="005C2029">
        <w:rPr>
          <w:rStyle w:val="CommandlineChar"/>
        </w:rPr>
        <w:t xml:space="preserve">SQL Server </w:t>
      </w:r>
      <w:r w:rsidR="00081724">
        <w:rPr>
          <w:rStyle w:val="CommandlineChar"/>
        </w:rPr>
        <w:t>Management Studio</w:t>
      </w:r>
      <w:r>
        <w:t>, nhấn vào kết quả tìm được:</w:t>
      </w:r>
    </w:p>
    <w:p w14:paraId="5617C704" w14:textId="6CA0ACA8" w:rsidR="00330D77" w:rsidRDefault="00081724" w:rsidP="00330D77">
      <w:pPr>
        <w:pStyle w:val="ListParagraph"/>
        <w:ind w:left="269"/>
        <w:jc w:val="center"/>
      </w:pPr>
      <w:r>
        <w:rPr>
          <w:noProof/>
        </w:rPr>
        <w:drawing>
          <wp:inline distT="0" distB="0" distL="0" distR="0" wp14:anchorId="6B0C8F4F" wp14:editId="2489A857">
            <wp:extent cx="2390476" cy="1038095"/>
            <wp:effectExtent l="19050" t="1905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0476" cy="1038095"/>
                    </a:xfrm>
                    <a:prstGeom prst="rect">
                      <a:avLst/>
                    </a:prstGeom>
                    <a:ln>
                      <a:solidFill>
                        <a:schemeClr val="tx1"/>
                      </a:solidFill>
                    </a:ln>
                  </pic:spPr>
                </pic:pic>
              </a:graphicData>
            </a:graphic>
          </wp:inline>
        </w:drawing>
      </w:r>
    </w:p>
    <w:p w14:paraId="693AC495" w14:textId="77777777" w:rsidR="00330D77" w:rsidRDefault="00330D77" w:rsidP="00330D77">
      <w:pPr>
        <w:pStyle w:val="ListParagraph"/>
        <w:ind w:left="269"/>
        <w:jc w:val="center"/>
      </w:pPr>
    </w:p>
    <w:p w14:paraId="0E948A0F" w14:textId="02EA5FBD" w:rsidR="00330D77" w:rsidRPr="001E4012" w:rsidRDefault="00330D77" w:rsidP="00095E80">
      <w:pPr>
        <w:pStyle w:val="ListParagraph"/>
        <w:numPr>
          <w:ilvl w:val="0"/>
          <w:numId w:val="29"/>
        </w:numPr>
        <w:spacing w:before="60" w:after="0" w:line="288" w:lineRule="auto"/>
        <w:ind w:left="900" w:hanging="333"/>
      </w:pPr>
      <w:r>
        <w:t xml:space="preserve">Ở </w:t>
      </w:r>
      <w:r w:rsidR="0095160C">
        <w:t xml:space="preserve">mục </w:t>
      </w:r>
      <w:r w:rsidR="0095160C" w:rsidRPr="0018480F">
        <w:rPr>
          <w:rStyle w:val="CommandlineChar"/>
        </w:rPr>
        <w:t>Authentication</w:t>
      </w:r>
      <w:r w:rsidR="0095160C">
        <w:t xml:space="preserve"> chọn </w:t>
      </w:r>
      <w:r w:rsidR="0095160C" w:rsidRPr="0018480F">
        <w:rPr>
          <w:rStyle w:val="CommandlineChar"/>
        </w:rPr>
        <w:t>Windows Authentication</w:t>
      </w:r>
      <w:r w:rsidR="0095160C" w:rsidRPr="0018480F">
        <w:t xml:space="preserve">, sau đó nhấn </w:t>
      </w:r>
      <w:r w:rsidR="0095160C" w:rsidRPr="00131B74">
        <w:rPr>
          <w:rStyle w:val="CommandlineChar"/>
        </w:rPr>
        <w:t>Connect</w:t>
      </w:r>
      <w:r>
        <w:t>:</w:t>
      </w:r>
    </w:p>
    <w:p w14:paraId="47EA4CEE" w14:textId="5A769C34" w:rsidR="00330D77" w:rsidRDefault="0095160C" w:rsidP="0095160C">
      <w:pPr>
        <w:pStyle w:val="ListParagraph"/>
        <w:ind w:left="269"/>
        <w:jc w:val="center"/>
      </w:pPr>
      <w:r>
        <w:rPr>
          <w:noProof/>
        </w:rPr>
        <w:drawing>
          <wp:inline distT="0" distB="0" distL="0" distR="0" wp14:anchorId="11A401CA" wp14:editId="6DF4B2DF">
            <wp:extent cx="4542857" cy="3000000"/>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42857" cy="3000000"/>
                    </a:xfrm>
                    <a:prstGeom prst="rect">
                      <a:avLst/>
                    </a:prstGeom>
                    <a:ln>
                      <a:solidFill>
                        <a:schemeClr val="tx1"/>
                      </a:solidFill>
                    </a:ln>
                  </pic:spPr>
                </pic:pic>
              </a:graphicData>
            </a:graphic>
          </wp:inline>
        </w:drawing>
      </w:r>
    </w:p>
    <w:p w14:paraId="13534D83" w14:textId="77777777" w:rsidR="00E97996" w:rsidRDefault="00E97996" w:rsidP="0095160C">
      <w:pPr>
        <w:pStyle w:val="ListParagraph"/>
        <w:ind w:left="269"/>
        <w:jc w:val="center"/>
      </w:pPr>
    </w:p>
    <w:p w14:paraId="6ADF8D00" w14:textId="717CE982" w:rsidR="00E97996" w:rsidRPr="001E4012" w:rsidRDefault="00E97996" w:rsidP="00095E80">
      <w:pPr>
        <w:pStyle w:val="ListParagraph"/>
        <w:keepNext/>
        <w:keepLines/>
        <w:numPr>
          <w:ilvl w:val="0"/>
          <w:numId w:val="29"/>
        </w:numPr>
        <w:spacing w:before="60" w:after="0" w:line="288" w:lineRule="auto"/>
        <w:ind w:left="893" w:hanging="331"/>
      </w:pPr>
      <w:r>
        <w:lastRenderedPageBreak/>
        <w:t xml:space="preserve">Ở giao diện SQL Server, chọn </w:t>
      </w:r>
      <w:r w:rsidRPr="0018480F">
        <w:rPr>
          <w:rStyle w:val="CommandlineChar"/>
        </w:rPr>
        <w:t>File</w:t>
      </w:r>
      <w:r>
        <w:t xml:space="preserve"> </w:t>
      </w:r>
      <w:r>
        <w:sym w:font="Wingdings" w:char="F0E0"/>
      </w:r>
      <w:r>
        <w:t xml:space="preserve"> </w:t>
      </w:r>
      <w:r w:rsidRPr="0018480F">
        <w:rPr>
          <w:rStyle w:val="CommandlineChar"/>
        </w:rPr>
        <w:t>Open</w:t>
      </w:r>
      <w:r>
        <w:t xml:space="preserve"> </w:t>
      </w:r>
      <w:r>
        <w:sym w:font="Wingdings" w:char="F0E0"/>
      </w:r>
      <w:r>
        <w:t xml:space="preserve"> </w:t>
      </w:r>
      <w:r w:rsidRPr="0018480F">
        <w:rPr>
          <w:rStyle w:val="CommandlineChar"/>
        </w:rPr>
        <w:t>File</w:t>
      </w:r>
      <w:r>
        <w:t>:</w:t>
      </w:r>
    </w:p>
    <w:p w14:paraId="1D311E4E" w14:textId="5635D80E" w:rsidR="00E97996" w:rsidRDefault="00E97996">
      <w:pPr>
        <w:pStyle w:val="ListParagraph"/>
        <w:keepNext/>
        <w:keepLines/>
        <w:ind w:left="274"/>
        <w:jc w:val="center"/>
      </w:pPr>
      <w:r>
        <w:rPr>
          <w:noProof/>
        </w:rPr>
        <w:drawing>
          <wp:inline distT="0" distB="0" distL="0" distR="0" wp14:anchorId="7BF84F1D" wp14:editId="3348FFFD">
            <wp:extent cx="5576570" cy="3235960"/>
            <wp:effectExtent l="19050" t="19050" r="508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3235960"/>
                    </a:xfrm>
                    <a:prstGeom prst="rect">
                      <a:avLst/>
                    </a:prstGeom>
                    <a:ln>
                      <a:solidFill>
                        <a:schemeClr val="tx1"/>
                      </a:solidFill>
                    </a:ln>
                  </pic:spPr>
                </pic:pic>
              </a:graphicData>
            </a:graphic>
          </wp:inline>
        </w:drawing>
      </w:r>
    </w:p>
    <w:p w14:paraId="6AAE8200" w14:textId="77777777" w:rsidR="00030C59" w:rsidRDefault="00030C59" w:rsidP="0018480F">
      <w:pPr>
        <w:pStyle w:val="ListParagraph"/>
        <w:keepNext/>
        <w:keepLines/>
        <w:ind w:left="274"/>
        <w:jc w:val="center"/>
      </w:pPr>
    </w:p>
    <w:p w14:paraId="52AB80D3" w14:textId="12DFCD21" w:rsidR="00E97996" w:rsidRPr="001E4012" w:rsidRDefault="00AE390E" w:rsidP="00095E80">
      <w:pPr>
        <w:pStyle w:val="ListParagraph"/>
        <w:numPr>
          <w:ilvl w:val="0"/>
          <w:numId w:val="29"/>
        </w:numPr>
        <w:spacing w:before="60" w:after="0" w:line="288" w:lineRule="auto"/>
        <w:ind w:left="900" w:hanging="333"/>
      </w:pPr>
      <w:r>
        <w:t xml:space="preserve">Chuyển đến đường dẫn </w:t>
      </w:r>
      <w:r w:rsidRPr="0018480F">
        <w:rPr>
          <w:rStyle w:val="CommandlineChar"/>
        </w:rPr>
        <w:t>Source/Database/Source</w:t>
      </w:r>
      <w:r>
        <w:t xml:space="preserve"> trong thư mục mã nguồn, chọn file </w:t>
      </w:r>
      <w:r w:rsidRPr="0018480F">
        <w:rPr>
          <w:rStyle w:val="CommandlineChar"/>
        </w:rPr>
        <w:t>CreateDatabase.sql</w:t>
      </w:r>
      <w:r w:rsidR="00E97996">
        <w:t>:</w:t>
      </w:r>
    </w:p>
    <w:p w14:paraId="1879F712" w14:textId="29489028" w:rsidR="00E97996" w:rsidRDefault="00AE390E" w:rsidP="00E97996">
      <w:pPr>
        <w:pStyle w:val="ListParagraph"/>
        <w:ind w:left="269"/>
        <w:jc w:val="center"/>
      </w:pPr>
      <w:r>
        <w:rPr>
          <w:noProof/>
        </w:rPr>
        <w:drawing>
          <wp:inline distT="0" distB="0" distL="0" distR="0" wp14:anchorId="45390E0E" wp14:editId="1DF05343">
            <wp:extent cx="5576570" cy="2027555"/>
            <wp:effectExtent l="19050" t="1905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2027555"/>
                    </a:xfrm>
                    <a:prstGeom prst="rect">
                      <a:avLst/>
                    </a:prstGeom>
                    <a:ln>
                      <a:solidFill>
                        <a:schemeClr val="tx1"/>
                      </a:solidFill>
                    </a:ln>
                  </pic:spPr>
                </pic:pic>
              </a:graphicData>
            </a:graphic>
          </wp:inline>
        </w:drawing>
      </w:r>
    </w:p>
    <w:p w14:paraId="5FCF16E9" w14:textId="77777777" w:rsidR="00AE390E" w:rsidRDefault="00AE390E" w:rsidP="00E97996">
      <w:pPr>
        <w:pStyle w:val="ListParagraph"/>
        <w:ind w:left="269"/>
        <w:jc w:val="center"/>
      </w:pPr>
    </w:p>
    <w:p w14:paraId="13E19236" w14:textId="3F0CF76F" w:rsidR="00E97996" w:rsidRPr="001E4012" w:rsidRDefault="002171C3" w:rsidP="00095E80">
      <w:pPr>
        <w:pStyle w:val="ListParagraph"/>
        <w:numPr>
          <w:ilvl w:val="0"/>
          <w:numId w:val="29"/>
        </w:numPr>
        <w:spacing w:before="60" w:after="0" w:line="288" w:lineRule="auto"/>
        <w:ind w:left="900" w:hanging="333"/>
      </w:pPr>
      <w:r>
        <w:t xml:space="preserve">Nhấn vào nút </w:t>
      </w:r>
      <w:r w:rsidRPr="0018480F">
        <w:rPr>
          <w:rStyle w:val="CommandlineChar"/>
        </w:rPr>
        <w:t>Excute</w:t>
      </w:r>
      <w:r>
        <w:t xml:space="preserve"> trên Sql Server:</w:t>
      </w:r>
    </w:p>
    <w:p w14:paraId="4FB2E38E" w14:textId="11145322" w:rsidR="00E97996" w:rsidRDefault="002171C3" w:rsidP="00E97996">
      <w:pPr>
        <w:pStyle w:val="ListParagraph"/>
        <w:ind w:left="269"/>
        <w:jc w:val="center"/>
      </w:pPr>
      <w:r>
        <w:rPr>
          <w:noProof/>
        </w:rPr>
        <w:drawing>
          <wp:inline distT="0" distB="0" distL="0" distR="0" wp14:anchorId="69C507E4" wp14:editId="3F755F82">
            <wp:extent cx="4251590" cy="2222715"/>
            <wp:effectExtent l="19050" t="1905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39386" b="46193"/>
                    <a:stretch/>
                  </pic:blipFill>
                  <pic:spPr bwMode="auto">
                    <a:xfrm>
                      <a:off x="0" y="0"/>
                      <a:ext cx="4269067" cy="2231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C60718" w14:textId="6B4884E9" w:rsidR="00532192" w:rsidRDefault="00532192" w:rsidP="00095E80">
      <w:pPr>
        <w:pStyle w:val="ListParagraph"/>
        <w:numPr>
          <w:ilvl w:val="0"/>
          <w:numId w:val="29"/>
        </w:numPr>
        <w:spacing w:before="60" w:after="0" w:line="288" w:lineRule="auto"/>
        <w:ind w:left="900" w:hanging="333"/>
      </w:pPr>
      <w:r>
        <w:lastRenderedPageBreak/>
        <w:t xml:space="preserve">Chương trình sẽ chạy đoạn mã và sinh ra 1 cơ sở dữ liệu tên là BKOD nếu không bị trùng tên với cơ sở dữ liệu nào đã có trước đó và sinh ra 1 user với tên đăng nhập là </w:t>
      </w:r>
      <w:r w:rsidRPr="0018480F">
        <w:rPr>
          <w:rStyle w:val="CommandlineChar"/>
        </w:rPr>
        <w:t>bkod</w:t>
      </w:r>
      <w:r>
        <w:t xml:space="preserve">, mật khẩu là </w:t>
      </w:r>
      <w:r w:rsidRPr="0018480F">
        <w:rPr>
          <w:rStyle w:val="CommandlineChar"/>
        </w:rPr>
        <w:t>bkod</w:t>
      </w:r>
      <w:r>
        <w:t xml:space="preserve"> để đăng nhập vào cơ sở dữ liệu này:</w:t>
      </w:r>
    </w:p>
    <w:p w14:paraId="1DBACC3B" w14:textId="2439977A" w:rsidR="00E97996" w:rsidRDefault="00532192">
      <w:pPr>
        <w:pStyle w:val="ListParagraph"/>
        <w:ind w:left="269"/>
        <w:jc w:val="center"/>
      </w:pPr>
      <w:r>
        <w:rPr>
          <w:noProof/>
        </w:rPr>
        <w:drawing>
          <wp:inline distT="0" distB="0" distL="0" distR="0" wp14:anchorId="4E5EC2C8" wp14:editId="2DB29A66">
            <wp:extent cx="5576570" cy="5051425"/>
            <wp:effectExtent l="19050" t="1905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6570" cy="5051425"/>
                    </a:xfrm>
                    <a:prstGeom prst="rect">
                      <a:avLst/>
                    </a:prstGeom>
                    <a:ln>
                      <a:solidFill>
                        <a:schemeClr val="tx1"/>
                      </a:solidFill>
                    </a:ln>
                  </pic:spPr>
                </pic:pic>
              </a:graphicData>
            </a:graphic>
          </wp:inline>
        </w:drawing>
      </w:r>
    </w:p>
    <w:p w14:paraId="5074F298" w14:textId="77777777" w:rsidR="00532192" w:rsidRDefault="00532192">
      <w:pPr>
        <w:pStyle w:val="ListParagraph"/>
        <w:ind w:left="269"/>
        <w:jc w:val="center"/>
      </w:pPr>
    </w:p>
    <w:p w14:paraId="4F65F8FE" w14:textId="5ADC9330" w:rsidR="00532192" w:rsidRDefault="00532192" w:rsidP="00095E80">
      <w:pPr>
        <w:pStyle w:val="ListParagraph"/>
        <w:numPr>
          <w:ilvl w:val="0"/>
          <w:numId w:val="29"/>
        </w:numPr>
        <w:spacing w:before="60" w:after="0" w:line="288" w:lineRule="auto"/>
        <w:ind w:left="900" w:hanging="333"/>
      </w:pPr>
      <w:r>
        <w:t>Nếu Sql Server thông báo lỗi ở bước tạo user bkod, có thể tạo thủ công.</w:t>
      </w:r>
    </w:p>
    <w:p w14:paraId="75EDEE03" w14:textId="283D6D92" w:rsidR="00A1603C" w:rsidRDefault="0021068E" w:rsidP="00095E80">
      <w:pPr>
        <w:pStyle w:val="Heading3"/>
        <w:numPr>
          <w:ilvl w:val="2"/>
          <w:numId w:val="28"/>
        </w:numPr>
        <w:spacing w:after="240"/>
        <w:ind w:left="900" w:hanging="900"/>
      </w:pPr>
      <w:bookmarkStart w:id="270" w:name="_Ref9333615"/>
      <w:bookmarkStart w:id="271" w:name="_Toc9538869"/>
      <w:r>
        <w:t>Cài đặt Node.js</w:t>
      </w:r>
      <w:bookmarkEnd w:id="270"/>
      <w:bookmarkEnd w:id="271"/>
    </w:p>
    <w:p w14:paraId="3CF31969" w14:textId="5306F860" w:rsidR="0021068E" w:rsidRDefault="0021068E" w:rsidP="00095E80">
      <w:pPr>
        <w:pStyle w:val="ListParagraph"/>
        <w:numPr>
          <w:ilvl w:val="0"/>
          <w:numId w:val="29"/>
        </w:numPr>
        <w:spacing w:before="60" w:after="0" w:line="288" w:lineRule="auto"/>
        <w:ind w:left="900" w:hanging="333"/>
      </w:pPr>
      <w:r>
        <w:t xml:space="preserve">Thiết bị cần chạy các hệ điều hành hỗ trợ cài đặt Node.js (Windows, Windows Server, </w:t>
      </w:r>
      <w:r w:rsidR="00094BB2">
        <w:t>Linux</w:t>
      </w:r>
      <w:r>
        <w:t>,…). Nếu đã cài đặt rồi thì có thể bỏ qua bước này.</w:t>
      </w:r>
    </w:p>
    <w:p w14:paraId="43D0D270" w14:textId="6B5928EB" w:rsidR="00A1603C" w:rsidRPr="00427C7E" w:rsidRDefault="0098293D" w:rsidP="00095E80">
      <w:pPr>
        <w:pStyle w:val="ListParagraph"/>
        <w:keepNext/>
        <w:keepLines/>
        <w:numPr>
          <w:ilvl w:val="0"/>
          <w:numId w:val="29"/>
        </w:numPr>
        <w:spacing w:before="60" w:after="0" w:line="288" w:lineRule="auto"/>
        <w:ind w:left="900" w:hanging="333"/>
      </w:pPr>
      <w:r>
        <w:lastRenderedPageBreak/>
        <w:t>Truy cập vào trang chủ của Node.js và tải về phiên bản LTS mới nhất</w:t>
      </w:r>
      <w:r w:rsidR="00A1603C">
        <w:t>:</w:t>
      </w:r>
    </w:p>
    <w:p w14:paraId="3D25FB83" w14:textId="0D7C09EC" w:rsidR="00A1603C" w:rsidRDefault="0098293D" w:rsidP="00095E80">
      <w:pPr>
        <w:pStyle w:val="ListParagraph"/>
        <w:keepNext/>
        <w:keepLines/>
        <w:ind w:left="269"/>
        <w:jc w:val="center"/>
      </w:pPr>
      <w:r>
        <w:rPr>
          <w:noProof/>
        </w:rPr>
        <w:drawing>
          <wp:inline distT="0" distB="0" distL="0" distR="0" wp14:anchorId="6A9547F9" wp14:editId="4FFA8AA1">
            <wp:extent cx="5095238" cy="1609524"/>
            <wp:effectExtent l="19050" t="1905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95238" cy="1609524"/>
                    </a:xfrm>
                    <a:prstGeom prst="rect">
                      <a:avLst/>
                    </a:prstGeom>
                    <a:ln>
                      <a:solidFill>
                        <a:schemeClr val="tx1"/>
                      </a:solidFill>
                    </a:ln>
                  </pic:spPr>
                </pic:pic>
              </a:graphicData>
            </a:graphic>
          </wp:inline>
        </w:drawing>
      </w:r>
    </w:p>
    <w:p w14:paraId="752EAED9" w14:textId="77777777" w:rsidR="00A1603C" w:rsidRDefault="00A1603C" w:rsidP="00A1603C">
      <w:pPr>
        <w:pStyle w:val="ListParagraph"/>
        <w:ind w:left="269"/>
        <w:jc w:val="center"/>
      </w:pPr>
    </w:p>
    <w:p w14:paraId="0397FADE" w14:textId="19E88EB7" w:rsidR="00A1603C" w:rsidRPr="00450779" w:rsidRDefault="0098293D" w:rsidP="00095E80">
      <w:pPr>
        <w:pStyle w:val="ListParagraph"/>
        <w:numPr>
          <w:ilvl w:val="0"/>
          <w:numId w:val="29"/>
        </w:numPr>
        <w:spacing w:before="60" w:after="0" w:line="288" w:lineRule="auto"/>
        <w:ind w:left="900" w:hanging="333"/>
      </w:pPr>
      <w:r>
        <w:t>Tiến hành cài đặt như những phần mềm bình thường (</w:t>
      </w:r>
      <w:r w:rsidRPr="0018480F">
        <w:rPr>
          <w:rStyle w:val="CommandlineChar"/>
        </w:rPr>
        <w:t>Next</w:t>
      </w:r>
      <w:r>
        <w:t xml:space="preserve"> </w:t>
      </w:r>
      <w:r>
        <w:sym w:font="Wingdings" w:char="F0E0"/>
      </w:r>
      <w:r>
        <w:t xml:space="preserve"> </w:t>
      </w:r>
      <w:r w:rsidRPr="0018480F">
        <w:rPr>
          <w:rStyle w:val="CommandlineChar"/>
        </w:rPr>
        <w:t>Accept</w:t>
      </w:r>
      <w:r>
        <w:t xml:space="preserve"> </w:t>
      </w:r>
      <w:r>
        <w:sym w:font="Wingdings" w:char="F0E0"/>
      </w:r>
      <w:r w:rsidRPr="0098293D">
        <w:t xml:space="preserve"> </w:t>
      </w:r>
      <w:r w:rsidRPr="0018480F">
        <w:rPr>
          <w:rStyle w:val="CommandlineChar"/>
        </w:rPr>
        <w:t>Next</w:t>
      </w:r>
      <w:r>
        <w:t xml:space="preserve"> </w:t>
      </w:r>
      <w:r>
        <w:sym w:font="Wingdings" w:char="F0E0"/>
      </w:r>
      <w:r w:rsidRPr="0098293D">
        <w:t xml:space="preserve"> </w:t>
      </w:r>
      <w:r w:rsidRPr="0018480F">
        <w:rPr>
          <w:rStyle w:val="CommandlineChar"/>
        </w:rPr>
        <w:t>Next</w:t>
      </w:r>
      <w:r>
        <w:t xml:space="preserve"> </w:t>
      </w:r>
      <w:r>
        <w:sym w:font="Wingdings" w:char="F0E0"/>
      </w:r>
      <w:r w:rsidRPr="0098293D">
        <w:t xml:space="preserve"> </w:t>
      </w:r>
      <w:r w:rsidRPr="0018480F">
        <w:rPr>
          <w:rStyle w:val="CommandlineChar"/>
        </w:rPr>
        <w:t>Next</w:t>
      </w:r>
      <w:r>
        <w:t xml:space="preserve"> </w:t>
      </w:r>
      <w:r>
        <w:sym w:font="Wingdings" w:char="F0E0"/>
      </w:r>
      <w:r>
        <w:t xml:space="preserve"> </w:t>
      </w:r>
      <w:r w:rsidRPr="0018480F">
        <w:rPr>
          <w:rStyle w:val="CommandlineChar"/>
        </w:rPr>
        <w:t>Install</w:t>
      </w:r>
      <w:r>
        <w:t xml:space="preserve"> </w:t>
      </w:r>
      <w:r>
        <w:sym w:font="Wingdings" w:char="F0E0"/>
      </w:r>
      <w:r>
        <w:t xml:space="preserve"> </w:t>
      </w:r>
      <w:r w:rsidRPr="0018480F">
        <w:rPr>
          <w:rStyle w:val="CommandlineChar"/>
        </w:rPr>
        <w:t>Finish</w:t>
      </w:r>
      <w:r>
        <w:t>)</w:t>
      </w:r>
      <w:r w:rsidR="00094BB2">
        <w:t>.</w:t>
      </w:r>
      <w:r w:rsidR="00094BB2" w:rsidRPr="00450779">
        <w:t xml:space="preserve"> </w:t>
      </w:r>
    </w:p>
    <w:p w14:paraId="787FDB94" w14:textId="7AD52591" w:rsidR="00A1603C" w:rsidRDefault="00094BB2" w:rsidP="00095E80">
      <w:pPr>
        <w:pStyle w:val="ListParagraph"/>
        <w:numPr>
          <w:ilvl w:val="0"/>
          <w:numId w:val="29"/>
        </w:numPr>
        <w:spacing w:before="60" w:after="0" w:line="288" w:lineRule="auto"/>
        <w:ind w:left="900" w:hanging="333"/>
      </w:pPr>
      <w:r>
        <w:t xml:space="preserve">Kiểm tra phiên bản Node.js trên Command Prompt (Windows) hoặc Terminal (Linux) bằng lệnh </w:t>
      </w:r>
      <w:r w:rsidRPr="0018480F">
        <w:rPr>
          <w:rStyle w:val="CommandlineChar"/>
        </w:rPr>
        <w:t>node -v</w:t>
      </w:r>
      <w:r>
        <w:t xml:space="preserve"> và </w:t>
      </w:r>
      <w:r w:rsidRPr="0018480F">
        <w:rPr>
          <w:rStyle w:val="CommandlineChar"/>
        </w:rPr>
        <w:t>npm -v</w:t>
      </w:r>
      <w:r w:rsidR="00A1603C">
        <w:t>:</w:t>
      </w:r>
    </w:p>
    <w:p w14:paraId="5C17C12A" w14:textId="2CB317F7" w:rsidR="00A1603C" w:rsidRDefault="00094BB2" w:rsidP="00A1603C">
      <w:pPr>
        <w:pStyle w:val="ListParagraph"/>
        <w:ind w:left="269"/>
        <w:jc w:val="center"/>
      </w:pPr>
      <w:r>
        <w:rPr>
          <w:noProof/>
        </w:rPr>
        <w:drawing>
          <wp:inline distT="0" distB="0" distL="0" distR="0" wp14:anchorId="6DAB31F9" wp14:editId="4018FCA4">
            <wp:extent cx="4428571" cy="2019048"/>
            <wp:effectExtent l="19050" t="1905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28571" cy="2019048"/>
                    </a:xfrm>
                    <a:prstGeom prst="rect">
                      <a:avLst/>
                    </a:prstGeom>
                    <a:ln>
                      <a:solidFill>
                        <a:schemeClr val="tx1"/>
                      </a:solidFill>
                    </a:ln>
                  </pic:spPr>
                </pic:pic>
              </a:graphicData>
            </a:graphic>
          </wp:inline>
        </w:drawing>
      </w:r>
    </w:p>
    <w:p w14:paraId="51FC83D1" w14:textId="4FA3C398" w:rsidR="00F93342" w:rsidRDefault="00F93342" w:rsidP="00095E80">
      <w:pPr>
        <w:pStyle w:val="Heading3"/>
        <w:numPr>
          <w:ilvl w:val="2"/>
          <w:numId w:val="28"/>
        </w:numPr>
        <w:spacing w:after="240"/>
        <w:ind w:left="900" w:hanging="900"/>
      </w:pPr>
      <w:bookmarkStart w:id="272" w:name="_Ref9243991"/>
      <w:bookmarkStart w:id="273" w:name="_Toc9538870"/>
      <w:r>
        <w:lastRenderedPageBreak/>
        <w:t xml:space="preserve">Cài đặt </w:t>
      </w:r>
      <w:r w:rsidR="00077DC9">
        <w:t xml:space="preserve">ứng dụng phía </w:t>
      </w:r>
      <w:r w:rsidR="00F04544">
        <w:t>s</w:t>
      </w:r>
      <w:r>
        <w:t>erver</w:t>
      </w:r>
      <w:bookmarkEnd w:id="272"/>
      <w:bookmarkEnd w:id="273"/>
    </w:p>
    <w:p w14:paraId="5F59D01A" w14:textId="7EDD301D" w:rsidR="00F93342" w:rsidRDefault="00547A54" w:rsidP="00095E80">
      <w:pPr>
        <w:pStyle w:val="ListParagraph"/>
        <w:keepNext/>
        <w:keepLines/>
        <w:numPr>
          <w:ilvl w:val="0"/>
          <w:numId w:val="29"/>
        </w:numPr>
        <w:spacing w:before="60" w:after="0" w:line="288" w:lineRule="auto"/>
        <w:ind w:left="900" w:hanging="333"/>
      </w:pPr>
      <w:r>
        <w:t xml:space="preserve">Copy thư mục </w:t>
      </w:r>
      <w:r w:rsidRPr="0018480F">
        <w:rPr>
          <w:rStyle w:val="CommandlineChar"/>
        </w:rPr>
        <w:t>Server</w:t>
      </w:r>
      <w:r>
        <w:t xml:space="preserve"> trong thư mục chứa mã nguồn </w:t>
      </w:r>
      <w:r w:rsidR="00136B50">
        <w:t>vào bộ nhớ của thiết bị chạy server:</w:t>
      </w:r>
    </w:p>
    <w:p w14:paraId="3E56F353" w14:textId="26D150C3" w:rsidR="00136B50" w:rsidRDefault="00136B50" w:rsidP="00095E80">
      <w:pPr>
        <w:pStyle w:val="ListParagraph"/>
        <w:keepNext/>
        <w:keepLines/>
        <w:ind w:left="269"/>
        <w:jc w:val="center"/>
      </w:pPr>
      <w:r>
        <w:rPr>
          <w:noProof/>
        </w:rPr>
        <w:drawing>
          <wp:inline distT="0" distB="0" distL="0" distR="0" wp14:anchorId="228223C5" wp14:editId="360EF088">
            <wp:extent cx="5576570" cy="3128645"/>
            <wp:effectExtent l="19050" t="1905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6570" cy="3128645"/>
                    </a:xfrm>
                    <a:prstGeom prst="rect">
                      <a:avLst/>
                    </a:prstGeom>
                    <a:ln>
                      <a:solidFill>
                        <a:schemeClr val="tx1"/>
                      </a:solidFill>
                    </a:ln>
                  </pic:spPr>
                </pic:pic>
              </a:graphicData>
            </a:graphic>
          </wp:inline>
        </w:drawing>
      </w:r>
    </w:p>
    <w:p w14:paraId="2C85B853" w14:textId="77777777" w:rsidR="00136B50" w:rsidRDefault="00136B50" w:rsidP="0018480F">
      <w:pPr>
        <w:pStyle w:val="ListParagraph"/>
        <w:ind w:left="269"/>
        <w:jc w:val="center"/>
      </w:pPr>
    </w:p>
    <w:p w14:paraId="2747DEE4" w14:textId="58793463" w:rsidR="00136B50" w:rsidRDefault="00854B84" w:rsidP="00095E80">
      <w:pPr>
        <w:pStyle w:val="ListParagraph"/>
        <w:numPr>
          <w:ilvl w:val="0"/>
          <w:numId w:val="29"/>
        </w:numPr>
        <w:spacing w:before="60" w:after="0" w:line="288" w:lineRule="auto"/>
        <w:ind w:left="900" w:hanging="333"/>
      </w:pPr>
      <w:r>
        <w:t xml:space="preserve">Mở file </w:t>
      </w:r>
      <w:r w:rsidRPr="0018480F">
        <w:rPr>
          <w:rStyle w:val="CommandlineChar"/>
        </w:rPr>
        <w:t>serverConfig</w:t>
      </w:r>
      <w:r w:rsidR="004D444B">
        <w:rPr>
          <w:rStyle w:val="CommandlineChar"/>
        </w:rPr>
        <w:t>.js</w:t>
      </w:r>
      <w:r>
        <w:t xml:space="preserve"> trong thư mục config để cấu hình server bằng trình chỉnh sửa văn bản:</w:t>
      </w:r>
    </w:p>
    <w:p w14:paraId="404558DD" w14:textId="2EC5911C" w:rsidR="00854B84" w:rsidRDefault="00854B84" w:rsidP="00854B84">
      <w:pPr>
        <w:pStyle w:val="ListParagraph"/>
        <w:ind w:left="269"/>
        <w:jc w:val="center"/>
      </w:pPr>
      <w:r>
        <w:rPr>
          <w:noProof/>
        </w:rPr>
        <w:drawing>
          <wp:inline distT="0" distB="0" distL="0" distR="0" wp14:anchorId="0F1D563D" wp14:editId="6A5729C7">
            <wp:extent cx="5576570" cy="882650"/>
            <wp:effectExtent l="19050" t="1905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6570" cy="882650"/>
                    </a:xfrm>
                    <a:prstGeom prst="rect">
                      <a:avLst/>
                    </a:prstGeom>
                    <a:ln>
                      <a:solidFill>
                        <a:schemeClr val="tx1"/>
                      </a:solidFill>
                    </a:ln>
                  </pic:spPr>
                </pic:pic>
              </a:graphicData>
            </a:graphic>
          </wp:inline>
        </w:drawing>
      </w:r>
    </w:p>
    <w:p w14:paraId="672A4B62" w14:textId="77777777" w:rsidR="004D444B" w:rsidRDefault="004D444B" w:rsidP="0018480F">
      <w:pPr>
        <w:pStyle w:val="ListParagraph"/>
        <w:ind w:left="269"/>
        <w:jc w:val="center"/>
      </w:pPr>
    </w:p>
    <w:p w14:paraId="3A3BFAE3" w14:textId="28E2FABE" w:rsidR="004D444B" w:rsidRDefault="004D444B" w:rsidP="00095E80">
      <w:pPr>
        <w:pStyle w:val="ListParagraph"/>
        <w:numPr>
          <w:ilvl w:val="0"/>
          <w:numId w:val="29"/>
        </w:numPr>
        <w:spacing w:before="60" w:after="0" w:line="288" w:lineRule="auto"/>
        <w:ind w:left="900" w:hanging="333"/>
      </w:pPr>
      <w:r>
        <w:t xml:space="preserve">Nội dung file </w:t>
      </w:r>
      <w:r w:rsidRPr="0018480F">
        <w:rPr>
          <w:rStyle w:val="CommandlineChar"/>
        </w:rPr>
        <w:t>serverConfig.js</w:t>
      </w:r>
      <w:r>
        <w:t xml:space="preserve"> như sau:</w:t>
      </w:r>
    </w:p>
    <w:p w14:paraId="490CAAEA" w14:textId="26BA0DDD" w:rsidR="004D444B" w:rsidRDefault="004D444B" w:rsidP="004D444B">
      <w:pPr>
        <w:pStyle w:val="ListParagraph"/>
        <w:ind w:left="269"/>
        <w:jc w:val="center"/>
      </w:pPr>
      <w:r>
        <w:rPr>
          <w:noProof/>
        </w:rPr>
        <w:drawing>
          <wp:inline distT="0" distB="0" distL="0" distR="0" wp14:anchorId="4A2FB6D1" wp14:editId="29DDC65B">
            <wp:extent cx="3695238" cy="2790476"/>
            <wp:effectExtent l="19050" t="1905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95238" cy="2790476"/>
                    </a:xfrm>
                    <a:prstGeom prst="rect">
                      <a:avLst/>
                    </a:prstGeom>
                    <a:ln>
                      <a:solidFill>
                        <a:schemeClr val="tx1"/>
                      </a:solidFill>
                    </a:ln>
                  </pic:spPr>
                </pic:pic>
              </a:graphicData>
            </a:graphic>
          </wp:inline>
        </w:drawing>
      </w:r>
    </w:p>
    <w:p w14:paraId="4AB28BA9" w14:textId="43562553" w:rsidR="004D444B" w:rsidRDefault="004D444B" w:rsidP="004D444B">
      <w:pPr>
        <w:pStyle w:val="ListParagraph"/>
        <w:ind w:left="269"/>
        <w:jc w:val="center"/>
      </w:pPr>
    </w:p>
    <w:p w14:paraId="5AE2C27C" w14:textId="24292FCB" w:rsidR="004D444B" w:rsidRDefault="004D444B" w:rsidP="00095E80">
      <w:pPr>
        <w:pStyle w:val="ListParagraph"/>
        <w:numPr>
          <w:ilvl w:val="0"/>
          <w:numId w:val="32"/>
        </w:numPr>
        <w:spacing w:after="0"/>
        <w:ind w:left="1260"/>
      </w:pPr>
      <w:r w:rsidRPr="0018480F">
        <w:rPr>
          <w:rStyle w:val="CommandlineChar"/>
        </w:rPr>
        <w:t>port: 28146</w:t>
      </w:r>
      <w:r>
        <w:t xml:space="preserve">: Đây là cổng dành cho server trên thiết bị. Cổng này sẽ được mở cho các client kết nối đến. Có thể thay đổi cổng </w:t>
      </w:r>
      <w:r w:rsidRPr="0018480F">
        <w:rPr>
          <w:rStyle w:val="CommandlineChar"/>
        </w:rPr>
        <w:t>28146</w:t>
      </w:r>
      <w:r>
        <w:t xml:space="preserve"> bằng bất kỳ cổng nào hợp lệ, chưa dùng và không bị tường lửa chặn.</w:t>
      </w:r>
    </w:p>
    <w:p w14:paraId="5B1B5330" w14:textId="3CDCAC93" w:rsidR="004D444B" w:rsidRDefault="004D444B" w:rsidP="00095E80">
      <w:pPr>
        <w:pStyle w:val="ListParagraph"/>
        <w:numPr>
          <w:ilvl w:val="0"/>
          <w:numId w:val="32"/>
        </w:numPr>
        <w:spacing w:after="0"/>
        <w:ind w:left="1260"/>
      </w:pPr>
      <w:r w:rsidRPr="0018480F">
        <w:rPr>
          <w:rStyle w:val="CommandlineChar"/>
        </w:rPr>
        <w:t>database</w:t>
      </w:r>
      <w:r>
        <w:t xml:space="preserve"> </w:t>
      </w:r>
      <w:r>
        <w:sym w:font="Wingdings" w:char="F0E0"/>
      </w:r>
      <w:r>
        <w:t xml:space="preserve"> </w:t>
      </w:r>
      <w:r w:rsidRPr="0018480F">
        <w:rPr>
          <w:rStyle w:val="CommandlineChar"/>
        </w:rPr>
        <w:t>user: ‘bkod’</w:t>
      </w:r>
      <w:r>
        <w:t xml:space="preserve">: Tên đăng nhập vào database đã tạo ở </w:t>
      </w:r>
      <w:r w:rsidR="00E40855">
        <w:t>m</w:t>
      </w:r>
      <w:r>
        <w:t xml:space="preserve">ục </w:t>
      </w:r>
      <w:r>
        <w:fldChar w:fldCharType="begin"/>
      </w:r>
      <w:r>
        <w:instrText xml:space="preserve"> REF _Ref9174571 \h </w:instrText>
      </w:r>
      <w:r>
        <w:fldChar w:fldCharType="separate"/>
      </w:r>
      <w:ins w:id="274" w:author="Hùng Lê Mạnh" w:date="2019-05-23T22:15:00Z">
        <w:r w:rsidR="0052687B">
          <w:t>Khởi tạo cơ sở dữ liệu</w:t>
        </w:r>
      </w:ins>
      <w:del w:id="275" w:author="Hùng Lê Mạnh" w:date="2019-05-23T22:15:00Z">
        <w:r w:rsidR="00050B60" w:rsidDel="0052687B">
          <w:delText>Khởi tạo cơ sở dữ liệu</w:delText>
        </w:r>
      </w:del>
      <w:r>
        <w:fldChar w:fldCharType="end"/>
      </w:r>
      <w:r w:rsidR="001346FE">
        <w:t>.</w:t>
      </w:r>
    </w:p>
    <w:p w14:paraId="26B93B17" w14:textId="72629C5E" w:rsidR="001346FE" w:rsidRDefault="001346FE" w:rsidP="00095E80">
      <w:pPr>
        <w:pStyle w:val="ListParagraph"/>
        <w:numPr>
          <w:ilvl w:val="0"/>
          <w:numId w:val="32"/>
        </w:numPr>
        <w:spacing w:after="0"/>
        <w:ind w:left="1260"/>
      </w:pPr>
      <w:r w:rsidRPr="0018480F">
        <w:rPr>
          <w:rStyle w:val="CommandlineChar"/>
        </w:rPr>
        <w:t>database</w:t>
      </w:r>
      <w:r>
        <w:t xml:space="preserve"> </w:t>
      </w:r>
      <w:r>
        <w:sym w:font="Wingdings" w:char="F0E0"/>
      </w:r>
      <w:r>
        <w:t xml:space="preserve"> </w:t>
      </w:r>
      <w:r w:rsidRPr="0018480F">
        <w:rPr>
          <w:rStyle w:val="CommandlineChar"/>
        </w:rPr>
        <w:t>password: ‘bkod’</w:t>
      </w:r>
      <w:r>
        <w:t xml:space="preserve">: </w:t>
      </w:r>
      <w:r w:rsidR="008F5F64">
        <w:t>Mật khẩu đăng nhập</w:t>
      </w:r>
      <w:r>
        <w:t xml:space="preserve"> vào database đã tạo ở </w:t>
      </w:r>
      <w:r w:rsidR="00E40855">
        <w:t>m</w:t>
      </w:r>
      <w:r>
        <w:t xml:space="preserve">ục </w:t>
      </w:r>
      <w:r>
        <w:fldChar w:fldCharType="begin"/>
      </w:r>
      <w:r>
        <w:instrText xml:space="preserve"> REF _Ref9174571 \h </w:instrText>
      </w:r>
      <w:r>
        <w:fldChar w:fldCharType="separate"/>
      </w:r>
      <w:ins w:id="276" w:author="Hùng Lê Mạnh" w:date="2019-05-23T22:15:00Z">
        <w:r w:rsidR="0052687B">
          <w:t>Khởi tạo cơ sở dữ liệu</w:t>
        </w:r>
      </w:ins>
      <w:del w:id="277" w:author="Hùng Lê Mạnh" w:date="2019-05-23T22:15:00Z">
        <w:r w:rsidR="00050B60" w:rsidDel="0052687B">
          <w:delText>Khởi tạo cơ sở dữ liệu</w:delText>
        </w:r>
      </w:del>
      <w:r>
        <w:fldChar w:fldCharType="end"/>
      </w:r>
      <w:r>
        <w:t>.</w:t>
      </w:r>
    </w:p>
    <w:p w14:paraId="3003D990" w14:textId="124331AE" w:rsidR="00C902E6" w:rsidRDefault="00C902E6" w:rsidP="00095E80">
      <w:pPr>
        <w:pStyle w:val="ListParagraph"/>
        <w:numPr>
          <w:ilvl w:val="0"/>
          <w:numId w:val="32"/>
        </w:numPr>
        <w:spacing w:after="0"/>
        <w:ind w:left="1260"/>
      </w:pPr>
      <w:r w:rsidRPr="00502C29">
        <w:rPr>
          <w:rStyle w:val="CommandlineChar"/>
        </w:rPr>
        <w:t>database</w:t>
      </w:r>
      <w:r>
        <w:t xml:space="preserve"> </w:t>
      </w:r>
      <w:r>
        <w:sym w:font="Wingdings" w:char="F0E0"/>
      </w:r>
      <w:r>
        <w:t xml:space="preserve"> </w:t>
      </w:r>
      <w:r>
        <w:rPr>
          <w:rStyle w:val="CommandlineChar"/>
        </w:rPr>
        <w:t>server</w:t>
      </w:r>
      <w:r w:rsidRPr="00502C29">
        <w:rPr>
          <w:rStyle w:val="CommandlineChar"/>
        </w:rPr>
        <w:t>: ‘</w:t>
      </w:r>
      <w:r>
        <w:rPr>
          <w:rStyle w:val="CommandlineChar"/>
        </w:rPr>
        <w:t>system.techlinkvn.com’</w:t>
      </w:r>
      <w:r>
        <w:t>: Địa chỉ của nơi lưu cơ sở dữ liệu.</w:t>
      </w:r>
    </w:p>
    <w:p w14:paraId="1EBE3D76" w14:textId="4782C4FB" w:rsidR="00C902E6" w:rsidRDefault="00C902E6" w:rsidP="00095E80">
      <w:pPr>
        <w:pStyle w:val="ListParagraph"/>
        <w:numPr>
          <w:ilvl w:val="0"/>
          <w:numId w:val="32"/>
        </w:numPr>
        <w:spacing w:after="0"/>
        <w:ind w:left="1260"/>
      </w:pPr>
      <w:r w:rsidRPr="00502C29">
        <w:rPr>
          <w:rStyle w:val="CommandlineChar"/>
        </w:rPr>
        <w:t>database</w:t>
      </w:r>
      <w:r>
        <w:t xml:space="preserve"> </w:t>
      </w:r>
      <w:r>
        <w:sym w:font="Wingdings" w:char="F0E0"/>
      </w:r>
      <w:r>
        <w:t xml:space="preserve"> </w:t>
      </w:r>
      <w:r>
        <w:rPr>
          <w:rStyle w:val="CommandlineChar"/>
        </w:rPr>
        <w:t>port</w:t>
      </w:r>
      <w:r w:rsidRPr="00502C29">
        <w:rPr>
          <w:rStyle w:val="CommandlineChar"/>
        </w:rPr>
        <w:t xml:space="preserve">: </w:t>
      </w:r>
      <w:r w:rsidR="0020289D">
        <w:rPr>
          <w:rStyle w:val="CommandlineChar"/>
        </w:rPr>
        <w:t>1433</w:t>
      </w:r>
      <w:r>
        <w:t xml:space="preserve">: </w:t>
      </w:r>
      <w:r w:rsidR="0020289D">
        <w:t>Cổng kết nối</w:t>
      </w:r>
      <w:r>
        <w:t xml:space="preserve"> vào </w:t>
      </w:r>
      <w:r w:rsidR="00D91A45">
        <w:t>Sql Server</w:t>
      </w:r>
      <w:r>
        <w:t xml:space="preserve"> đã </w:t>
      </w:r>
      <w:r w:rsidR="00CB4699">
        <w:t>cấu hình</w:t>
      </w:r>
      <w:r>
        <w:t xml:space="preserve"> ở </w:t>
      </w:r>
      <w:r w:rsidR="00E40855">
        <w:t>m</w:t>
      </w:r>
      <w:r>
        <w:t>ục</w:t>
      </w:r>
      <w:r w:rsidR="0020289D">
        <w:t xml:space="preserve"> </w:t>
      </w:r>
      <w:r w:rsidR="0020289D">
        <w:fldChar w:fldCharType="begin"/>
      </w:r>
      <w:r w:rsidR="0020289D">
        <w:instrText xml:space="preserve"> REF _Ref9174866 \h </w:instrText>
      </w:r>
      <w:r w:rsidR="0020289D">
        <w:fldChar w:fldCharType="separate"/>
      </w:r>
      <w:ins w:id="278" w:author="Hùng Lê Mạnh" w:date="2019-05-23T22:15:00Z">
        <w:r w:rsidR="0052687B">
          <w:t>Cấu hình cổng cho Microsoft Sql Server</w:t>
        </w:r>
      </w:ins>
      <w:del w:id="279" w:author="Hùng Lê Mạnh" w:date="2019-05-23T22:15:00Z">
        <w:r w:rsidR="00050B60" w:rsidDel="0052687B">
          <w:delText>Cấu hình cổng cho Microsoft Sql Server</w:delText>
        </w:r>
      </w:del>
      <w:r w:rsidR="0020289D">
        <w:fldChar w:fldCharType="end"/>
      </w:r>
      <w:r>
        <w:t>.</w:t>
      </w:r>
    </w:p>
    <w:p w14:paraId="67FB1749" w14:textId="663A31F0" w:rsidR="001346FE" w:rsidRDefault="00B7402F" w:rsidP="007649F3">
      <w:pPr>
        <w:pStyle w:val="ListParagraph"/>
        <w:numPr>
          <w:ilvl w:val="0"/>
          <w:numId w:val="29"/>
        </w:numPr>
        <w:spacing w:before="60" w:after="0" w:line="288" w:lineRule="auto"/>
        <w:ind w:left="900" w:hanging="333"/>
      </w:pPr>
      <w:r>
        <w:t>Sau khi chỉnh sửa xong, lưu file lại.</w:t>
      </w:r>
    </w:p>
    <w:p w14:paraId="58883908" w14:textId="77777777" w:rsidR="00924099" w:rsidRDefault="007721F4" w:rsidP="007649F3">
      <w:pPr>
        <w:pStyle w:val="ListParagraph"/>
        <w:numPr>
          <w:ilvl w:val="0"/>
          <w:numId w:val="29"/>
        </w:numPr>
        <w:spacing w:before="60" w:after="0" w:line="288" w:lineRule="auto"/>
        <w:ind w:left="900" w:hanging="333"/>
      </w:pPr>
      <w:r>
        <w:t xml:space="preserve">Dùng commandline của thiết bị di chuyển vào thư mục </w:t>
      </w:r>
      <w:r w:rsidRPr="00502C29">
        <w:rPr>
          <w:rStyle w:val="CommandlineChar"/>
        </w:rPr>
        <w:t>Server</w:t>
      </w:r>
      <w:r>
        <w:t xml:space="preserve"> trên bộ nhớ thiết bị chạy server, cài đặt các module cần thiết bằng cách chạy lệnh</w:t>
      </w:r>
    </w:p>
    <w:p w14:paraId="619ABF98" w14:textId="7F9D81C4" w:rsidR="007721F4" w:rsidRDefault="006055B4" w:rsidP="00095E80">
      <w:pPr>
        <w:pStyle w:val="ListParagraph"/>
        <w:spacing w:before="60" w:after="0" w:line="288" w:lineRule="auto"/>
        <w:ind w:left="900"/>
      </w:pPr>
      <w:r w:rsidRPr="006055B4">
        <w:rPr>
          <w:rStyle w:val="CommandlineChar"/>
        </w:rPr>
        <w:t>npm install mssql express socket.io</w:t>
      </w:r>
      <w:r w:rsidR="007721F4">
        <w:t>:</w:t>
      </w:r>
    </w:p>
    <w:p w14:paraId="139153DC" w14:textId="7F22C5A6" w:rsidR="00F93342" w:rsidRPr="00427C7E" w:rsidRDefault="00136B50" w:rsidP="00095E80">
      <w:pPr>
        <w:pStyle w:val="ListParagraph"/>
        <w:numPr>
          <w:ilvl w:val="0"/>
          <w:numId w:val="29"/>
        </w:numPr>
        <w:spacing w:before="60" w:after="0" w:line="288" w:lineRule="auto"/>
        <w:ind w:left="900" w:hanging="333"/>
      </w:pPr>
      <w:r>
        <w:t>Dùng command line của thiết</w:t>
      </w:r>
      <w:r w:rsidR="00854B84">
        <w:t xml:space="preserve"> bị </w:t>
      </w:r>
      <w:r w:rsidR="00737BC2">
        <w:t xml:space="preserve">di chuyển vào thư mục </w:t>
      </w:r>
      <w:r w:rsidR="00737BC2" w:rsidRPr="00502C29">
        <w:rPr>
          <w:rStyle w:val="CommandlineChar"/>
        </w:rPr>
        <w:t>Server</w:t>
      </w:r>
      <w:r w:rsidR="00737BC2">
        <w:t xml:space="preserve"> trên bộ nhớ thiết bị chạy server, chạy lệnh </w:t>
      </w:r>
      <w:r w:rsidR="00737BC2" w:rsidRPr="0018480F">
        <w:rPr>
          <w:rStyle w:val="CommandlineChar"/>
        </w:rPr>
        <w:t>node server.js</w:t>
      </w:r>
      <w:r w:rsidR="00F93342">
        <w:t>:</w:t>
      </w:r>
    </w:p>
    <w:p w14:paraId="494ACD4D" w14:textId="0F7EA544" w:rsidR="00F93342" w:rsidRDefault="00737BC2" w:rsidP="00F93342">
      <w:pPr>
        <w:pStyle w:val="ListParagraph"/>
        <w:ind w:left="269"/>
        <w:jc w:val="center"/>
      </w:pPr>
      <w:r>
        <w:rPr>
          <w:noProof/>
        </w:rPr>
        <w:drawing>
          <wp:inline distT="0" distB="0" distL="0" distR="0" wp14:anchorId="0896EB70" wp14:editId="092C8DCB">
            <wp:extent cx="5576570" cy="2498725"/>
            <wp:effectExtent l="19050" t="1905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6570" cy="2498725"/>
                    </a:xfrm>
                    <a:prstGeom prst="rect">
                      <a:avLst/>
                    </a:prstGeom>
                    <a:ln>
                      <a:solidFill>
                        <a:schemeClr val="tx1"/>
                      </a:solidFill>
                    </a:ln>
                  </pic:spPr>
                </pic:pic>
              </a:graphicData>
            </a:graphic>
          </wp:inline>
        </w:drawing>
      </w:r>
    </w:p>
    <w:p w14:paraId="55B2ED85" w14:textId="77777777" w:rsidR="00F93342" w:rsidRDefault="00F93342" w:rsidP="00F93342">
      <w:pPr>
        <w:pStyle w:val="ListParagraph"/>
        <w:ind w:left="269"/>
        <w:jc w:val="center"/>
      </w:pPr>
    </w:p>
    <w:p w14:paraId="4C4EEC65" w14:textId="576FE612" w:rsidR="00F93342" w:rsidRPr="00450779" w:rsidRDefault="002C596C" w:rsidP="00095E80">
      <w:pPr>
        <w:pStyle w:val="ListParagraph"/>
        <w:numPr>
          <w:ilvl w:val="0"/>
          <w:numId w:val="29"/>
        </w:numPr>
        <w:spacing w:before="60" w:after="0" w:line="288" w:lineRule="auto"/>
        <w:ind w:left="900" w:hanging="333"/>
      </w:pPr>
      <w:r>
        <w:t>Khi command</w:t>
      </w:r>
      <w:r w:rsidR="0080596B">
        <w:t xml:space="preserve"> </w:t>
      </w:r>
      <w:r>
        <w:t xml:space="preserve">line </w:t>
      </w:r>
      <w:r w:rsidR="0080596B">
        <w:t xml:space="preserve">hiện lên thông báo </w:t>
      </w:r>
      <w:r w:rsidR="0080596B" w:rsidRPr="0018480F">
        <w:rPr>
          <w:rStyle w:val="CommandlineChar"/>
        </w:rPr>
        <w:t>Connected to database!</w:t>
      </w:r>
      <w:r w:rsidR="0080596B">
        <w:t xml:space="preserve"> tức là server đã chạy bình thường và kết nối thành công tới cơ sở dữ liệu</w:t>
      </w:r>
      <w:r w:rsidR="00F93342">
        <w:t>.</w:t>
      </w:r>
    </w:p>
    <w:p w14:paraId="2BEEABE2" w14:textId="3C929733" w:rsidR="00C96DED" w:rsidRDefault="00C96DED" w:rsidP="00095E80">
      <w:pPr>
        <w:pStyle w:val="Heading3"/>
        <w:numPr>
          <w:ilvl w:val="2"/>
          <w:numId w:val="28"/>
        </w:numPr>
        <w:spacing w:after="240"/>
        <w:ind w:left="900" w:hanging="900"/>
      </w:pPr>
      <w:bookmarkStart w:id="280" w:name="_Ref9331325"/>
      <w:bookmarkStart w:id="281" w:name="_Toc9538871"/>
      <w:r>
        <w:t xml:space="preserve">Cài đặt ứng dụng phía </w:t>
      </w:r>
      <w:r w:rsidR="00CC3445">
        <w:t>client</w:t>
      </w:r>
      <w:bookmarkEnd w:id="280"/>
      <w:bookmarkEnd w:id="281"/>
    </w:p>
    <w:p w14:paraId="2FD4F0B8" w14:textId="18E42DC6" w:rsidR="009717E0" w:rsidRDefault="009717E0" w:rsidP="00095E80">
      <w:pPr>
        <w:pStyle w:val="ListParagraph"/>
        <w:numPr>
          <w:ilvl w:val="0"/>
          <w:numId w:val="29"/>
        </w:numPr>
        <w:spacing w:before="60" w:after="0" w:line="288" w:lineRule="auto"/>
        <w:ind w:left="900" w:hanging="333"/>
      </w:pPr>
      <w:r>
        <w:t>Cấu hình địa chỉ server để client đọc được có 2 cách:</w:t>
      </w:r>
    </w:p>
    <w:p w14:paraId="5935FA7E" w14:textId="245B04C0" w:rsidR="00375EEE" w:rsidRDefault="00B7272C" w:rsidP="00095E80">
      <w:pPr>
        <w:pStyle w:val="ListParagraph"/>
        <w:numPr>
          <w:ilvl w:val="0"/>
          <w:numId w:val="29"/>
        </w:numPr>
        <w:spacing w:before="60" w:after="0" w:line="288" w:lineRule="auto"/>
        <w:ind w:left="900" w:hanging="333"/>
      </w:pPr>
      <w:r>
        <w:t xml:space="preserve">Cách 1: </w:t>
      </w:r>
      <w:r w:rsidR="00375EEE">
        <w:t xml:space="preserve">Mở file </w:t>
      </w:r>
      <w:r w:rsidR="00375EEE" w:rsidRPr="0018480F">
        <w:rPr>
          <w:rStyle w:val="CommandlineChar"/>
        </w:rPr>
        <w:t>index.js</w:t>
      </w:r>
      <w:r w:rsidR="00375EEE">
        <w:t xml:space="preserve"> trong thư mục </w:t>
      </w:r>
      <w:r w:rsidR="00375EEE" w:rsidRPr="0018480F">
        <w:rPr>
          <w:rStyle w:val="CommandlineChar"/>
        </w:rPr>
        <w:t>ServerConfig</w:t>
      </w:r>
      <w:r w:rsidR="00375EEE">
        <w:t xml:space="preserve"> để cấu hình địa chỉ server mà client đọc được:</w:t>
      </w:r>
    </w:p>
    <w:p w14:paraId="40E2CFB1" w14:textId="7FEE6A22" w:rsidR="00375EEE" w:rsidRDefault="00375EEE" w:rsidP="00375EEE">
      <w:pPr>
        <w:pStyle w:val="ListParagraph"/>
        <w:ind w:left="269"/>
        <w:jc w:val="center"/>
      </w:pPr>
      <w:r>
        <w:rPr>
          <w:noProof/>
        </w:rPr>
        <w:lastRenderedPageBreak/>
        <w:drawing>
          <wp:inline distT="0" distB="0" distL="0" distR="0" wp14:anchorId="1E84172A" wp14:editId="2D57BC11">
            <wp:extent cx="5576570" cy="788670"/>
            <wp:effectExtent l="19050" t="1905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6570" cy="788670"/>
                    </a:xfrm>
                    <a:prstGeom prst="rect">
                      <a:avLst/>
                    </a:prstGeom>
                    <a:ln>
                      <a:solidFill>
                        <a:schemeClr val="tx1"/>
                      </a:solidFill>
                    </a:ln>
                  </pic:spPr>
                </pic:pic>
              </a:graphicData>
            </a:graphic>
          </wp:inline>
        </w:drawing>
      </w:r>
    </w:p>
    <w:p w14:paraId="786A9335" w14:textId="244BE690" w:rsidR="00375EEE" w:rsidRDefault="00375EEE" w:rsidP="00375EEE">
      <w:pPr>
        <w:pStyle w:val="ListParagraph"/>
        <w:ind w:left="269"/>
        <w:jc w:val="center"/>
      </w:pPr>
    </w:p>
    <w:p w14:paraId="0ED8DD36" w14:textId="153941C2" w:rsidR="00375EEE" w:rsidRPr="0053250D" w:rsidRDefault="00375EEE" w:rsidP="00095E80">
      <w:pPr>
        <w:pStyle w:val="ListParagraph"/>
        <w:numPr>
          <w:ilvl w:val="0"/>
          <w:numId w:val="32"/>
        </w:numPr>
        <w:spacing w:after="0"/>
        <w:ind w:left="1260"/>
        <w:rPr>
          <w:lang w:val="fr-FR"/>
        </w:rPr>
      </w:pPr>
      <w:r w:rsidRPr="0053250D">
        <w:rPr>
          <w:rStyle w:val="CommandlineChar"/>
          <w:lang w:val="fr-FR"/>
        </w:rPr>
        <w:t>‘/serverConfig’</w:t>
      </w:r>
      <w:r w:rsidRPr="0053250D">
        <w:rPr>
          <w:lang w:val="fr-FR"/>
        </w:rPr>
        <w:t>: Địa chỉ uri của địa chỉ file config.</w:t>
      </w:r>
    </w:p>
    <w:p w14:paraId="70A86EC1" w14:textId="1BB034BE" w:rsidR="00375EEE" w:rsidRPr="0053250D" w:rsidRDefault="00375EEE" w:rsidP="00095E80">
      <w:pPr>
        <w:pStyle w:val="ListParagraph"/>
        <w:numPr>
          <w:ilvl w:val="0"/>
          <w:numId w:val="32"/>
        </w:numPr>
        <w:spacing w:after="0"/>
        <w:ind w:left="1260"/>
        <w:rPr>
          <w:lang w:val="fr-FR"/>
        </w:rPr>
      </w:pPr>
      <w:r w:rsidRPr="0053250D">
        <w:rPr>
          <w:rStyle w:val="CommandlineChar"/>
          <w:lang w:val="fr-FR"/>
        </w:rPr>
        <w:t>“IP”:”Địa_chỉ_của_</w:t>
      </w:r>
      <w:r w:rsidR="00CA5D28" w:rsidRPr="0053250D">
        <w:rPr>
          <w:rStyle w:val="CommandlineChar"/>
          <w:lang w:val="fr-FR"/>
        </w:rPr>
        <w:t>ứng_dụng_phía_</w:t>
      </w:r>
      <w:r w:rsidRPr="0053250D">
        <w:rPr>
          <w:rStyle w:val="CommandlineChar"/>
          <w:lang w:val="fr-FR"/>
        </w:rPr>
        <w:t>server”</w:t>
      </w:r>
      <w:r w:rsidR="00495934" w:rsidRPr="0053250D">
        <w:rPr>
          <w:lang w:val="fr-FR"/>
        </w:rPr>
        <w:t xml:space="preserve">, xem mục </w:t>
      </w:r>
      <w:r w:rsidR="00495934">
        <w:fldChar w:fldCharType="begin"/>
      </w:r>
      <w:r w:rsidR="00495934" w:rsidRPr="0053250D">
        <w:rPr>
          <w:lang w:val="fr-FR"/>
        </w:rPr>
        <w:instrText xml:space="preserve"> REF _Ref9243991 \h </w:instrText>
      </w:r>
      <w:r w:rsidR="00495934">
        <w:fldChar w:fldCharType="separate"/>
      </w:r>
      <w:ins w:id="282" w:author="Hùng Lê Mạnh" w:date="2019-05-23T22:15:00Z">
        <w:r w:rsidR="0052687B">
          <w:t>Cài đặt ứng dụng phía server</w:t>
        </w:r>
      </w:ins>
      <w:del w:id="283" w:author="Hùng Lê Mạnh" w:date="2019-05-23T22:15:00Z">
        <w:r w:rsidR="00050B60" w:rsidRPr="003C7C6F" w:rsidDel="0052687B">
          <w:rPr>
            <w:lang w:val="fr-FR"/>
          </w:rPr>
          <w:delText>Cài đặt ứng dụng phía server</w:delText>
        </w:r>
      </w:del>
      <w:r w:rsidR="00495934">
        <w:fldChar w:fldCharType="end"/>
      </w:r>
      <w:r w:rsidR="007F28B3" w:rsidRPr="0053250D">
        <w:rPr>
          <w:lang w:val="fr-FR"/>
        </w:rPr>
        <w:t>.</w:t>
      </w:r>
    </w:p>
    <w:p w14:paraId="11943320" w14:textId="4F4FC5FD" w:rsidR="00D4334A" w:rsidRPr="0053250D" w:rsidRDefault="00495934" w:rsidP="00095E80">
      <w:pPr>
        <w:pStyle w:val="ListParagraph"/>
        <w:numPr>
          <w:ilvl w:val="0"/>
          <w:numId w:val="32"/>
        </w:numPr>
        <w:spacing w:after="0"/>
        <w:ind w:left="1260"/>
        <w:rPr>
          <w:lang w:val="fr-FR"/>
        </w:rPr>
      </w:pPr>
      <w:r w:rsidRPr="0053250D">
        <w:rPr>
          <w:rStyle w:val="CommandlineChar"/>
          <w:lang w:val="fr-FR"/>
        </w:rPr>
        <w:t>“PORT”:”Cổng_của_ứng_dụng_phía_server”</w:t>
      </w:r>
      <w:r w:rsidR="007F28B3" w:rsidRPr="0053250D">
        <w:rPr>
          <w:lang w:val="fr-FR"/>
        </w:rPr>
        <w:t xml:space="preserve">, xem mục </w:t>
      </w:r>
      <w:r w:rsidR="007F28B3">
        <w:fldChar w:fldCharType="begin"/>
      </w:r>
      <w:r w:rsidR="007F28B3" w:rsidRPr="0053250D">
        <w:rPr>
          <w:lang w:val="fr-FR"/>
        </w:rPr>
        <w:instrText xml:space="preserve"> REF _Ref9243991 \h </w:instrText>
      </w:r>
      <w:r w:rsidR="007F28B3">
        <w:fldChar w:fldCharType="separate"/>
      </w:r>
      <w:ins w:id="284" w:author="Hùng Lê Mạnh" w:date="2019-05-23T22:15:00Z">
        <w:r w:rsidR="0052687B">
          <w:t>Cài đặt ứng dụng phía server</w:t>
        </w:r>
      </w:ins>
      <w:del w:id="285" w:author="Hùng Lê Mạnh" w:date="2019-05-23T22:15:00Z">
        <w:r w:rsidR="00050B60" w:rsidRPr="003C7C6F" w:rsidDel="0052687B">
          <w:rPr>
            <w:lang w:val="fr-FR"/>
          </w:rPr>
          <w:delText>Cài đặt ứng dụng phía server</w:delText>
        </w:r>
      </w:del>
      <w:r w:rsidR="007F28B3">
        <w:fldChar w:fldCharType="end"/>
      </w:r>
      <w:r w:rsidR="007F28B3" w:rsidRPr="0053250D">
        <w:rPr>
          <w:lang w:val="fr-FR"/>
        </w:rPr>
        <w:t>.</w:t>
      </w:r>
    </w:p>
    <w:p w14:paraId="08BE1FE5" w14:textId="25499945" w:rsidR="00375EEE" w:rsidRPr="0053250D" w:rsidRDefault="00D4334A" w:rsidP="00095E80">
      <w:pPr>
        <w:pStyle w:val="ListParagraph"/>
        <w:numPr>
          <w:ilvl w:val="0"/>
          <w:numId w:val="29"/>
        </w:numPr>
        <w:spacing w:before="60" w:after="0" w:line="288" w:lineRule="auto"/>
        <w:ind w:left="900" w:hanging="333"/>
        <w:rPr>
          <w:lang w:val="fr-FR"/>
        </w:rPr>
      </w:pPr>
      <w:r w:rsidRPr="0053250D">
        <w:rPr>
          <w:lang w:val="fr-FR"/>
        </w:rPr>
        <w:t xml:space="preserve">Đẩy file </w:t>
      </w:r>
      <w:r w:rsidRPr="0053250D">
        <w:rPr>
          <w:rStyle w:val="CommandlineChar"/>
          <w:lang w:val="fr-FR"/>
        </w:rPr>
        <w:t>index.js</w:t>
      </w:r>
      <w:r w:rsidRPr="0053250D">
        <w:rPr>
          <w:lang w:val="fr-FR"/>
        </w:rPr>
        <w:t xml:space="preserve"> như một ứng dụng Node.js lên một </w:t>
      </w:r>
      <w:r w:rsidR="00F52D40" w:rsidRPr="0053250D">
        <w:rPr>
          <w:lang w:val="fr-FR"/>
        </w:rPr>
        <w:t>server</w:t>
      </w:r>
      <w:r w:rsidRPr="0053250D">
        <w:rPr>
          <w:lang w:val="fr-FR"/>
        </w:rPr>
        <w:t xml:space="preserve"> có hỗ trợ Node.js trên internet. Ở đây </w:t>
      </w:r>
      <w:r w:rsidR="008F36CD" w:rsidRPr="0053250D">
        <w:rPr>
          <w:lang w:val="fr-FR"/>
        </w:rPr>
        <w:t xml:space="preserve">em </w:t>
      </w:r>
      <w:r w:rsidRPr="0053250D">
        <w:rPr>
          <w:lang w:val="fr-FR"/>
        </w:rPr>
        <w:t xml:space="preserve">chọn server của Heroku, chi tiết cách đẩy trong file </w:t>
      </w:r>
      <w:r w:rsidRPr="0053250D">
        <w:rPr>
          <w:rStyle w:val="CommandlineChar"/>
          <w:lang w:val="fr-FR"/>
        </w:rPr>
        <w:t>push.cmd</w:t>
      </w:r>
      <w:r w:rsidRPr="0053250D">
        <w:rPr>
          <w:lang w:val="fr-FR"/>
        </w:rPr>
        <w:t xml:space="preserve"> trong thư mục </w:t>
      </w:r>
      <w:r w:rsidRPr="0053250D">
        <w:rPr>
          <w:rStyle w:val="CommandlineChar"/>
          <w:lang w:val="fr-FR"/>
        </w:rPr>
        <w:t>ServerConfig</w:t>
      </w:r>
      <w:r w:rsidRPr="0053250D">
        <w:rPr>
          <w:lang w:val="fr-FR"/>
        </w:rPr>
        <w:t>.</w:t>
      </w:r>
    </w:p>
    <w:p w14:paraId="16EFD888" w14:textId="3E6C1C0C" w:rsidR="004C5105" w:rsidRPr="0053250D" w:rsidRDefault="009717E0" w:rsidP="00095E80">
      <w:pPr>
        <w:pStyle w:val="ListParagraph"/>
        <w:numPr>
          <w:ilvl w:val="0"/>
          <w:numId w:val="29"/>
        </w:numPr>
        <w:spacing w:before="60" w:after="0" w:line="288" w:lineRule="auto"/>
        <w:ind w:left="900" w:hanging="333"/>
        <w:rPr>
          <w:lang w:val="fr-FR"/>
        </w:rPr>
      </w:pPr>
      <w:r w:rsidRPr="0053250D">
        <w:rPr>
          <w:lang w:val="fr-FR"/>
        </w:rPr>
        <w:t>Sau khi đẩy</w:t>
      </w:r>
      <w:r w:rsidR="004C5105" w:rsidRPr="0053250D">
        <w:rPr>
          <w:lang w:val="fr-FR"/>
        </w:rPr>
        <w:t>, lấy đường link của địa chỉ server bằng cách nối địa chỉ uri phía sau địa chỉ ứng dụng Node.js vừa đẩy lên Heroku, cụ thể là</w:t>
      </w:r>
    </w:p>
    <w:p w14:paraId="61017F49" w14:textId="539BE424" w:rsidR="009717E0" w:rsidRPr="0053250D" w:rsidRDefault="003F38FD" w:rsidP="00095E80">
      <w:pPr>
        <w:pStyle w:val="ListParagraph"/>
        <w:spacing w:before="60" w:after="0" w:line="288" w:lineRule="auto"/>
        <w:ind w:left="900"/>
        <w:rPr>
          <w:lang w:val="fr-FR"/>
        </w:rPr>
      </w:pPr>
      <w:hyperlink r:id="rId145" w:history="1">
        <w:r w:rsidR="009E78C9" w:rsidRPr="0053250D">
          <w:rPr>
            <w:rStyle w:val="Hyperlink"/>
            <w:lang w:val="fr-FR"/>
          </w:rPr>
          <w:t>https://bkod.herokuapp.com/serverConfig</w:t>
        </w:r>
      </w:hyperlink>
      <w:r w:rsidR="004C5105" w:rsidRPr="0053250D">
        <w:rPr>
          <w:lang w:val="fr-FR"/>
        </w:rPr>
        <w:t>:</w:t>
      </w:r>
    </w:p>
    <w:p w14:paraId="20119D9B" w14:textId="0FC9E0A1" w:rsidR="004C5105" w:rsidRDefault="004C5105" w:rsidP="004C5105">
      <w:pPr>
        <w:pStyle w:val="ListParagraph"/>
        <w:ind w:left="269"/>
        <w:jc w:val="center"/>
      </w:pPr>
      <w:r>
        <w:rPr>
          <w:noProof/>
        </w:rPr>
        <w:drawing>
          <wp:inline distT="0" distB="0" distL="0" distR="0" wp14:anchorId="110B70F0" wp14:editId="29F48CF4">
            <wp:extent cx="4266667" cy="704762"/>
            <wp:effectExtent l="19050" t="1905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66667" cy="704762"/>
                    </a:xfrm>
                    <a:prstGeom prst="rect">
                      <a:avLst/>
                    </a:prstGeom>
                    <a:ln>
                      <a:solidFill>
                        <a:schemeClr val="tx1"/>
                      </a:solidFill>
                    </a:ln>
                  </pic:spPr>
                </pic:pic>
              </a:graphicData>
            </a:graphic>
          </wp:inline>
        </w:drawing>
      </w:r>
    </w:p>
    <w:p w14:paraId="4EBB3876" w14:textId="77777777" w:rsidR="004C5105" w:rsidRDefault="004C5105" w:rsidP="0018480F">
      <w:pPr>
        <w:pStyle w:val="ListParagraph"/>
        <w:ind w:left="269"/>
        <w:jc w:val="center"/>
      </w:pPr>
    </w:p>
    <w:p w14:paraId="133E3AD3" w14:textId="417D1579" w:rsidR="00D4334A" w:rsidRDefault="00C502DA" w:rsidP="00095E80">
      <w:pPr>
        <w:pStyle w:val="ListParagraph"/>
        <w:numPr>
          <w:ilvl w:val="0"/>
          <w:numId w:val="29"/>
        </w:numPr>
        <w:spacing w:before="60" w:after="0" w:line="288" w:lineRule="auto"/>
        <w:ind w:left="900" w:hanging="333"/>
      </w:pPr>
      <w:r>
        <w:t>Cách 2: Đ</w:t>
      </w:r>
      <w:r w:rsidR="00D4334A">
        <w:t xml:space="preserve">ơn giản chỉ cần đẩy file </w:t>
      </w:r>
      <w:r w:rsidR="00D4334A" w:rsidRPr="0018480F">
        <w:rPr>
          <w:rStyle w:val="CommandlineChar"/>
        </w:rPr>
        <w:t>index.json</w:t>
      </w:r>
      <w:r w:rsidR="00D4334A">
        <w:t xml:space="preserve"> lên internet (không cần hỗ trợ Node.js):</w:t>
      </w:r>
    </w:p>
    <w:p w14:paraId="735CDE9E" w14:textId="19D6AD86" w:rsidR="00D4334A" w:rsidRDefault="00D4334A" w:rsidP="00D4334A">
      <w:pPr>
        <w:pStyle w:val="ListParagraph"/>
        <w:ind w:left="269"/>
        <w:jc w:val="center"/>
      </w:pPr>
      <w:r>
        <w:rPr>
          <w:noProof/>
        </w:rPr>
        <w:drawing>
          <wp:inline distT="0" distB="0" distL="0" distR="0" wp14:anchorId="755B2EB9" wp14:editId="3B6DF909">
            <wp:extent cx="5161905" cy="523810"/>
            <wp:effectExtent l="19050" t="1905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61905" cy="523810"/>
                    </a:xfrm>
                    <a:prstGeom prst="rect">
                      <a:avLst/>
                    </a:prstGeom>
                    <a:ln>
                      <a:solidFill>
                        <a:schemeClr val="tx1"/>
                      </a:solidFill>
                    </a:ln>
                  </pic:spPr>
                </pic:pic>
              </a:graphicData>
            </a:graphic>
          </wp:inline>
        </w:drawing>
      </w:r>
    </w:p>
    <w:p w14:paraId="5BCB9CE2" w14:textId="56D8903A" w:rsidR="00D4334A" w:rsidRDefault="00D4334A" w:rsidP="00D4334A">
      <w:pPr>
        <w:pStyle w:val="ListParagraph"/>
        <w:ind w:left="269"/>
        <w:jc w:val="center"/>
      </w:pPr>
    </w:p>
    <w:p w14:paraId="5E92AA0C" w14:textId="77777777" w:rsidR="00CF193B" w:rsidRDefault="00703460" w:rsidP="00095E80">
      <w:pPr>
        <w:pStyle w:val="ListParagraph"/>
        <w:numPr>
          <w:ilvl w:val="0"/>
          <w:numId w:val="29"/>
        </w:numPr>
        <w:spacing w:before="60" w:after="0" w:line="288" w:lineRule="auto"/>
        <w:ind w:left="900" w:hanging="333"/>
      </w:pPr>
      <w:r>
        <w:t>Lấy đường link của file này.</w:t>
      </w:r>
    </w:p>
    <w:p w14:paraId="4D21ED44" w14:textId="75D09936" w:rsidR="00703460" w:rsidRDefault="00715CAD" w:rsidP="00095E80">
      <w:pPr>
        <w:pStyle w:val="ListParagraph"/>
        <w:numPr>
          <w:ilvl w:val="0"/>
          <w:numId w:val="29"/>
        </w:numPr>
        <w:spacing w:before="60" w:after="0" w:line="288" w:lineRule="auto"/>
        <w:ind w:left="900" w:hanging="333"/>
      </w:pPr>
      <w:r>
        <w:t>Kết thúc bước cấu hình địa chỉ server.</w:t>
      </w:r>
    </w:p>
    <w:p w14:paraId="7E44C661" w14:textId="58DAB3F1" w:rsidR="00C96DED" w:rsidRDefault="008F6124" w:rsidP="00095E80">
      <w:pPr>
        <w:pStyle w:val="ListParagraph"/>
        <w:numPr>
          <w:ilvl w:val="0"/>
          <w:numId w:val="29"/>
        </w:numPr>
        <w:spacing w:before="60" w:after="0" w:line="288" w:lineRule="auto"/>
        <w:ind w:left="900" w:hanging="333"/>
      </w:pPr>
      <w:r>
        <w:t xml:space="preserve">Tải </w:t>
      </w:r>
      <w:r w:rsidRPr="0018480F">
        <w:rPr>
          <w:rStyle w:val="CommandlineChar"/>
        </w:rPr>
        <w:t>Android Studio</w:t>
      </w:r>
      <w:r>
        <w:t xml:space="preserve"> tại địa chỉ </w:t>
      </w:r>
      <w:hyperlink r:id="rId148" w:history="1">
        <w:r>
          <w:rPr>
            <w:rStyle w:val="Hyperlink"/>
          </w:rPr>
          <w:t>https://developer.android.com/studio</w:t>
        </w:r>
      </w:hyperlink>
      <w:r w:rsidR="00013C4E">
        <w:t>.</w:t>
      </w:r>
    </w:p>
    <w:p w14:paraId="0E0EE3B1" w14:textId="77777777" w:rsidR="00013C4E" w:rsidRDefault="00013C4E" w:rsidP="00095E80">
      <w:pPr>
        <w:pStyle w:val="ListParagraph"/>
        <w:numPr>
          <w:ilvl w:val="0"/>
          <w:numId w:val="29"/>
        </w:numPr>
        <w:spacing w:before="60" w:after="0" w:line="288" w:lineRule="auto"/>
        <w:ind w:left="900" w:hanging="333"/>
      </w:pPr>
      <w:r>
        <w:t xml:space="preserve">Đồ án này sử dụng Android Studio phiên bản </w:t>
      </w:r>
      <w:r w:rsidRPr="0018480F">
        <w:rPr>
          <w:rStyle w:val="CommandlineChar"/>
        </w:rPr>
        <w:t>3.2.0 build 181.5014246</w:t>
      </w:r>
      <w:r>
        <w:t xml:space="preserve">. Để hạn chế lỗi xảy ra, nên sử dụng cùng phiên bản. Tải phiên bản này tại địa chỉ: </w:t>
      </w:r>
      <w:hyperlink r:id="rId149" w:history="1">
        <w:r>
          <w:rPr>
            <w:rStyle w:val="Hyperlink"/>
          </w:rPr>
          <w:t>https://developer.android.com/studio/archive</w:t>
        </w:r>
      </w:hyperlink>
      <w:r>
        <w:t>:</w:t>
      </w:r>
    </w:p>
    <w:p w14:paraId="2F7B69CE" w14:textId="06CEFB41" w:rsidR="00C96DED" w:rsidRDefault="00013C4E" w:rsidP="0018480F">
      <w:pPr>
        <w:pStyle w:val="ListParagraph"/>
        <w:ind w:left="269"/>
        <w:jc w:val="center"/>
      </w:pPr>
      <w:r>
        <w:rPr>
          <w:noProof/>
        </w:rPr>
        <w:lastRenderedPageBreak/>
        <w:drawing>
          <wp:inline distT="0" distB="0" distL="0" distR="0" wp14:anchorId="4D89A7BB" wp14:editId="696CFDFD">
            <wp:extent cx="5576570" cy="2977515"/>
            <wp:effectExtent l="19050" t="1905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6570" cy="2977515"/>
                    </a:xfrm>
                    <a:prstGeom prst="rect">
                      <a:avLst/>
                    </a:prstGeom>
                    <a:ln>
                      <a:solidFill>
                        <a:schemeClr val="tx1"/>
                      </a:solidFill>
                    </a:ln>
                  </pic:spPr>
                </pic:pic>
              </a:graphicData>
            </a:graphic>
          </wp:inline>
        </w:drawing>
      </w:r>
    </w:p>
    <w:p w14:paraId="2C96D356" w14:textId="77777777" w:rsidR="00C96DED" w:rsidRDefault="00C96DED" w:rsidP="00C96DED">
      <w:pPr>
        <w:pStyle w:val="ListParagraph"/>
        <w:ind w:left="269"/>
        <w:jc w:val="center"/>
      </w:pPr>
    </w:p>
    <w:p w14:paraId="3136595E" w14:textId="5C26D380" w:rsidR="00C96DED" w:rsidRDefault="00624BE8" w:rsidP="00095E80">
      <w:pPr>
        <w:pStyle w:val="ListParagraph"/>
        <w:numPr>
          <w:ilvl w:val="0"/>
          <w:numId w:val="29"/>
        </w:numPr>
        <w:spacing w:before="60" w:after="0" w:line="288" w:lineRule="auto"/>
        <w:ind w:left="900" w:hanging="333"/>
      </w:pPr>
      <w:r>
        <w:t>Tiến hành giải nén/cài đặt Android Studio như bình thường.</w:t>
      </w:r>
    </w:p>
    <w:p w14:paraId="7594F1EE" w14:textId="10397FD1" w:rsidR="00A12104" w:rsidRDefault="00A12104" w:rsidP="00095E80">
      <w:pPr>
        <w:pStyle w:val="ListParagraph"/>
        <w:numPr>
          <w:ilvl w:val="0"/>
          <w:numId w:val="29"/>
        </w:numPr>
        <w:spacing w:before="60" w:after="0" w:line="288" w:lineRule="auto"/>
        <w:ind w:left="900" w:hanging="333"/>
      </w:pPr>
      <w:r>
        <w:t xml:space="preserve">Sau khi cài đặt, mở Android Studio lên. Nhấn vào </w:t>
      </w:r>
      <w:r w:rsidRPr="0018480F">
        <w:rPr>
          <w:rStyle w:val="CommandlineChar"/>
        </w:rPr>
        <w:t>Configure</w:t>
      </w:r>
      <w:r>
        <w:t xml:space="preserve"> </w:t>
      </w:r>
      <w:r>
        <w:sym w:font="Wingdings" w:char="F0E0"/>
      </w:r>
      <w:r>
        <w:t xml:space="preserve"> </w:t>
      </w:r>
      <w:r w:rsidRPr="0018480F">
        <w:rPr>
          <w:rStyle w:val="CommandlineChar"/>
        </w:rPr>
        <w:t>SDK Manager</w:t>
      </w:r>
      <w:r>
        <w:t xml:space="preserve"> nếu chưa mở project nào, hoặc </w:t>
      </w:r>
      <w:r w:rsidRPr="0018480F">
        <w:rPr>
          <w:rStyle w:val="CommandlineChar"/>
        </w:rPr>
        <w:t>Tools</w:t>
      </w:r>
      <w:r>
        <w:t xml:space="preserve"> </w:t>
      </w:r>
      <w:r>
        <w:sym w:font="Wingdings" w:char="F0E0"/>
      </w:r>
      <w:r>
        <w:t xml:space="preserve"> </w:t>
      </w:r>
      <w:r w:rsidRPr="0018480F">
        <w:rPr>
          <w:rStyle w:val="CommandlineChar"/>
        </w:rPr>
        <w:t>SDK Manager</w:t>
      </w:r>
      <w:r>
        <w:t xml:space="preserve"> nếu đã mở 1 project.</w:t>
      </w:r>
    </w:p>
    <w:p w14:paraId="588CBEFF" w14:textId="6A904C20" w:rsidR="00A12104" w:rsidRDefault="00A12104" w:rsidP="0018480F">
      <w:pPr>
        <w:jc w:val="center"/>
      </w:pPr>
      <w:r>
        <w:rPr>
          <w:noProof/>
        </w:rPr>
        <w:drawing>
          <wp:inline distT="0" distB="0" distL="0" distR="0" wp14:anchorId="3A3655F3" wp14:editId="6B717AB3">
            <wp:extent cx="1628223" cy="274320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28223" cy="2743200"/>
                    </a:xfrm>
                    <a:prstGeom prst="rect">
                      <a:avLst/>
                    </a:prstGeom>
                    <a:ln>
                      <a:solidFill>
                        <a:schemeClr val="tx1"/>
                      </a:solidFill>
                    </a:ln>
                  </pic:spPr>
                </pic:pic>
              </a:graphicData>
            </a:graphic>
          </wp:inline>
        </w:drawing>
      </w:r>
      <w:r w:rsidR="000A1CEC">
        <w:t xml:space="preserve"> </w:t>
      </w:r>
      <w:r w:rsidR="000A1CEC">
        <w:rPr>
          <w:noProof/>
        </w:rPr>
        <w:drawing>
          <wp:inline distT="0" distB="0" distL="0" distR="0" wp14:anchorId="3CC56A4D" wp14:editId="37A82C48">
            <wp:extent cx="1950909" cy="27432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50909" cy="2743200"/>
                    </a:xfrm>
                    <a:prstGeom prst="rect">
                      <a:avLst/>
                    </a:prstGeom>
                    <a:ln>
                      <a:solidFill>
                        <a:schemeClr val="tx1"/>
                      </a:solidFill>
                    </a:ln>
                  </pic:spPr>
                </pic:pic>
              </a:graphicData>
            </a:graphic>
          </wp:inline>
        </w:drawing>
      </w:r>
    </w:p>
    <w:p w14:paraId="1CC27C00" w14:textId="77777777" w:rsidR="00C96DED" w:rsidRDefault="00C96DED" w:rsidP="0018480F">
      <w:pPr>
        <w:jc w:val="center"/>
      </w:pPr>
    </w:p>
    <w:p w14:paraId="6C1BCB03" w14:textId="2E8A774D" w:rsidR="00C96DED" w:rsidRDefault="00316FF8" w:rsidP="00095E80">
      <w:pPr>
        <w:pStyle w:val="ListParagraph"/>
        <w:numPr>
          <w:ilvl w:val="0"/>
          <w:numId w:val="29"/>
        </w:numPr>
        <w:spacing w:before="60" w:after="0" w:line="288" w:lineRule="auto"/>
        <w:ind w:left="900" w:hanging="333"/>
      </w:pPr>
      <w:r>
        <w:t xml:space="preserve">Tải về các bản </w:t>
      </w:r>
      <w:r w:rsidRPr="0018480F">
        <w:rPr>
          <w:rStyle w:val="CommandlineChar"/>
        </w:rPr>
        <w:t xml:space="preserve">SDK </w:t>
      </w:r>
      <w:r w:rsidR="009E6827" w:rsidRPr="0018480F">
        <w:rPr>
          <w:rStyle w:val="CommandlineChar"/>
        </w:rPr>
        <w:t>P</w:t>
      </w:r>
      <w:r w:rsidRPr="0018480F">
        <w:rPr>
          <w:rStyle w:val="CommandlineChar"/>
        </w:rPr>
        <w:t>latform</w:t>
      </w:r>
      <w:r>
        <w:t xml:space="preserve"> mà mình muốn ứng dụng chạy trên đó, hoặc có thể tải tất cả những </w:t>
      </w:r>
      <w:r w:rsidRPr="0018480F">
        <w:rPr>
          <w:rStyle w:val="CommandlineChar"/>
        </w:rPr>
        <w:t xml:space="preserve">SDK </w:t>
      </w:r>
      <w:r w:rsidR="009E6827" w:rsidRPr="0018480F">
        <w:rPr>
          <w:rStyle w:val="CommandlineChar"/>
        </w:rPr>
        <w:t>P</w:t>
      </w:r>
      <w:r w:rsidRPr="0018480F">
        <w:rPr>
          <w:rStyle w:val="CommandlineChar"/>
        </w:rPr>
        <w:t>latform</w:t>
      </w:r>
      <w:r>
        <w:t xml:space="preserve"> thịnh hành</w:t>
      </w:r>
      <w:r w:rsidR="00C96DED">
        <w:t>:</w:t>
      </w:r>
    </w:p>
    <w:p w14:paraId="01482915" w14:textId="48B03EB4" w:rsidR="00C96DED" w:rsidRDefault="00D83FEF" w:rsidP="00C96DED">
      <w:pPr>
        <w:pStyle w:val="ListParagraph"/>
        <w:ind w:left="269"/>
        <w:jc w:val="center"/>
      </w:pPr>
      <w:r>
        <w:rPr>
          <w:noProof/>
        </w:rPr>
        <w:lastRenderedPageBreak/>
        <w:drawing>
          <wp:inline distT="0" distB="0" distL="0" distR="0" wp14:anchorId="2C625509" wp14:editId="4F07A4DF">
            <wp:extent cx="5576570" cy="4632325"/>
            <wp:effectExtent l="19050" t="1905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6570" cy="4632325"/>
                    </a:xfrm>
                    <a:prstGeom prst="rect">
                      <a:avLst/>
                    </a:prstGeom>
                    <a:ln>
                      <a:solidFill>
                        <a:schemeClr val="tx1"/>
                      </a:solidFill>
                    </a:ln>
                  </pic:spPr>
                </pic:pic>
              </a:graphicData>
            </a:graphic>
          </wp:inline>
        </w:drawing>
      </w:r>
    </w:p>
    <w:p w14:paraId="485CA8D3" w14:textId="77777777" w:rsidR="00C96DED" w:rsidRDefault="00C96DED" w:rsidP="00C96DED">
      <w:pPr>
        <w:pStyle w:val="ListParagraph"/>
        <w:ind w:left="269"/>
        <w:jc w:val="center"/>
      </w:pPr>
    </w:p>
    <w:p w14:paraId="15A3D2B4" w14:textId="7D532ECD" w:rsidR="009E6827" w:rsidRDefault="009E6827" w:rsidP="00095E80">
      <w:pPr>
        <w:pStyle w:val="ListParagraph"/>
        <w:numPr>
          <w:ilvl w:val="0"/>
          <w:numId w:val="29"/>
        </w:numPr>
        <w:spacing w:before="60" w:after="0" w:line="288" w:lineRule="auto"/>
        <w:ind w:left="900" w:hanging="333"/>
      </w:pPr>
      <w:r>
        <w:t xml:space="preserve">Chuyển qua tab </w:t>
      </w:r>
      <w:r w:rsidRPr="0018480F">
        <w:rPr>
          <w:rStyle w:val="CommandlineChar"/>
        </w:rPr>
        <w:t>SDK Tools</w:t>
      </w:r>
      <w:r>
        <w:t xml:space="preserve">, cài đặt </w:t>
      </w:r>
      <w:r w:rsidRPr="0018480F">
        <w:rPr>
          <w:rStyle w:val="CommandlineChar"/>
        </w:rPr>
        <w:t>Android SDK Build-Tools</w:t>
      </w:r>
      <w:r>
        <w:t xml:space="preserve"> và </w:t>
      </w:r>
      <w:r w:rsidRPr="0018480F">
        <w:rPr>
          <w:rStyle w:val="CommandlineChar"/>
        </w:rPr>
        <w:t>NDK</w:t>
      </w:r>
      <w:r w:rsidR="000660AC">
        <w:t xml:space="preserve">, nhấn </w:t>
      </w:r>
      <w:r w:rsidR="000660AC" w:rsidRPr="0018480F">
        <w:rPr>
          <w:rStyle w:val="CommandlineChar"/>
        </w:rPr>
        <w:t>Ok</w:t>
      </w:r>
      <w:r w:rsidR="000660AC">
        <w:t xml:space="preserve"> và chương trình sẽ tự động cài đặt phiên bản mới nhất</w:t>
      </w:r>
      <w:r>
        <w:t>:</w:t>
      </w:r>
    </w:p>
    <w:p w14:paraId="010AFC76" w14:textId="5772578A" w:rsidR="009E6827" w:rsidRDefault="0053250D" w:rsidP="0018480F">
      <w:pPr>
        <w:pStyle w:val="ListParagraph"/>
        <w:keepNext/>
        <w:keepLines/>
        <w:ind w:left="274"/>
        <w:jc w:val="center"/>
      </w:pPr>
      <w:r>
        <w:rPr>
          <w:noProof/>
        </w:rPr>
        <w:lastRenderedPageBreak/>
        <mc:AlternateContent>
          <mc:Choice Requires="wps">
            <w:drawing>
              <wp:anchor distT="0" distB="0" distL="114300" distR="114300" simplePos="0" relativeHeight="251661312" behindDoc="0" locked="0" layoutInCell="1" allowOverlap="1" wp14:anchorId="1C99D8E9" wp14:editId="4AB68753">
                <wp:simplePos x="0" y="0"/>
                <wp:positionH relativeFrom="column">
                  <wp:posOffset>677545</wp:posOffset>
                </wp:positionH>
                <wp:positionV relativeFrom="paragraph">
                  <wp:posOffset>2921635</wp:posOffset>
                </wp:positionV>
                <wp:extent cx="378460" cy="118110"/>
                <wp:effectExtent l="15240" t="12700" r="15875" b="12065"/>
                <wp:wrapNone/>
                <wp:docPr id="77" name="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460" cy="1181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F160C" id="Rectangle 349" o:spid="_x0000_s1026" style="position:absolute;margin-left:53.35pt;margin-top:230.05pt;width:29.8pt;height: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1C99D8E9" wp14:editId="0EDCED40">
                <wp:simplePos x="0" y="0"/>
                <wp:positionH relativeFrom="column">
                  <wp:posOffset>685800</wp:posOffset>
                </wp:positionH>
                <wp:positionV relativeFrom="paragraph">
                  <wp:posOffset>728980</wp:posOffset>
                </wp:positionV>
                <wp:extent cx="1515110" cy="118110"/>
                <wp:effectExtent l="13970" t="10795" r="13970" b="13970"/>
                <wp:wrapNone/>
                <wp:docPr id="76" name="Rectangle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5110" cy="1181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ECBB21" id="Rectangle 348" o:spid="_x0000_s1026" style="position:absolute;margin-left:54pt;margin-top:57.4pt;width:119.3pt;height: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" filled="f" strokecolor="red" strokeweight="1pt"/>
            </w:pict>
          </mc:Fallback>
        </mc:AlternateContent>
      </w:r>
      <w:r w:rsidR="009E6827">
        <w:rPr>
          <w:noProof/>
        </w:rPr>
        <w:drawing>
          <wp:inline distT="0" distB="0" distL="0" distR="0" wp14:anchorId="6346B114" wp14:editId="62B25841">
            <wp:extent cx="5576570" cy="3709670"/>
            <wp:effectExtent l="19050" t="19050" r="508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6570" cy="3709670"/>
                    </a:xfrm>
                    <a:prstGeom prst="rect">
                      <a:avLst/>
                    </a:prstGeom>
                    <a:ln>
                      <a:solidFill>
                        <a:schemeClr val="tx1"/>
                      </a:solidFill>
                    </a:ln>
                  </pic:spPr>
                </pic:pic>
              </a:graphicData>
            </a:graphic>
          </wp:inline>
        </w:drawing>
      </w:r>
    </w:p>
    <w:p w14:paraId="71891533" w14:textId="01C1DB1F" w:rsidR="005A4726" w:rsidRDefault="005A4726" w:rsidP="0018480F">
      <w:pPr>
        <w:pStyle w:val="ListParagraph"/>
        <w:ind w:left="269"/>
        <w:jc w:val="center"/>
      </w:pPr>
    </w:p>
    <w:p w14:paraId="68C8EB10" w14:textId="6C93F05C" w:rsidR="005A4726" w:rsidRDefault="005A4726" w:rsidP="00095E80">
      <w:pPr>
        <w:pStyle w:val="ListParagraph"/>
        <w:numPr>
          <w:ilvl w:val="0"/>
          <w:numId w:val="29"/>
        </w:numPr>
        <w:spacing w:before="60" w:after="0" w:line="288" w:lineRule="auto"/>
        <w:ind w:left="900" w:hanging="333"/>
      </w:pPr>
      <w:r>
        <w:t xml:space="preserve">Kiểm tra phiên bản </w:t>
      </w:r>
      <w:r w:rsidRPr="0018480F">
        <w:rPr>
          <w:rStyle w:val="CommandlineChar"/>
        </w:rPr>
        <w:t>Android SDK Build-Tools</w:t>
      </w:r>
      <w:r>
        <w:t xml:space="preserve"> hiện tại bằng cách nhấn vào </w:t>
      </w:r>
      <w:r w:rsidRPr="0018480F">
        <w:rPr>
          <w:rStyle w:val="CommandlineChar"/>
        </w:rPr>
        <w:t>Show Package Details</w:t>
      </w:r>
      <w:r>
        <w:t>, ghi nhớ số hiệu phiên bản này:</w:t>
      </w:r>
    </w:p>
    <w:p w14:paraId="730CB42D" w14:textId="1E696C67" w:rsidR="005A4726" w:rsidRDefault="0053250D" w:rsidP="005A4726">
      <w:pPr>
        <w:pStyle w:val="ListParagraph"/>
        <w:ind w:left="269"/>
        <w:jc w:val="center"/>
      </w:pPr>
      <w:r>
        <w:rPr>
          <w:noProof/>
        </w:rPr>
        <mc:AlternateContent>
          <mc:Choice Requires="wps">
            <w:drawing>
              <wp:anchor distT="0" distB="0" distL="114300" distR="114300" simplePos="0" relativeHeight="251663360" behindDoc="0" locked="0" layoutInCell="1" allowOverlap="1" wp14:anchorId="1C99D8E9" wp14:editId="4BB94A6F">
                <wp:simplePos x="0" y="0"/>
                <wp:positionH relativeFrom="column">
                  <wp:posOffset>4458335</wp:posOffset>
                </wp:positionH>
                <wp:positionV relativeFrom="paragraph">
                  <wp:posOffset>2363470</wp:posOffset>
                </wp:positionV>
                <wp:extent cx="1206500" cy="142240"/>
                <wp:effectExtent l="14605" t="7620" r="7620" b="12065"/>
                <wp:wrapNone/>
                <wp:docPr id="75" name="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1422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37A75" id="Rectangle 351" o:spid="_x0000_s1026" style="position:absolute;margin-left:351.05pt;margin-top:186.1pt;width:95pt;height:1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1C99D8E9" wp14:editId="64E53AAE">
                <wp:simplePos x="0" y="0"/>
                <wp:positionH relativeFrom="column">
                  <wp:posOffset>890270</wp:posOffset>
                </wp:positionH>
                <wp:positionV relativeFrom="paragraph">
                  <wp:posOffset>1362710</wp:posOffset>
                </wp:positionV>
                <wp:extent cx="433705" cy="132715"/>
                <wp:effectExtent l="8890" t="6985" r="14605" b="12700"/>
                <wp:wrapNone/>
                <wp:docPr id="74"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705" cy="1327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DC4DB5" id="Rectangle 350" o:spid="_x0000_s1026" style="position:absolute;margin-left:70.1pt;margin-top:107.3pt;width:34.15pt;height:10.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" filled="f" strokecolor="red" strokeweight="1pt"/>
            </w:pict>
          </mc:Fallback>
        </mc:AlternateContent>
      </w:r>
      <w:r w:rsidR="0005636B">
        <w:rPr>
          <w:noProof/>
        </w:rPr>
        <w:drawing>
          <wp:inline distT="0" distB="0" distL="0" distR="0" wp14:anchorId="341F8E84" wp14:editId="634B0EC7">
            <wp:extent cx="5576570" cy="25996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6570" cy="2599690"/>
                    </a:xfrm>
                    <a:prstGeom prst="rect">
                      <a:avLst/>
                    </a:prstGeom>
                  </pic:spPr>
                </pic:pic>
              </a:graphicData>
            </a:graphic>
          </wp:inline>
        </w:drawing>
      </w:r>
    </w:p>
    <w:p w14:paraId="19D9D4EB" w14:textId="77777777" w:rsidR="005A4726" w:rsidRDefault="005A4726" w:rsidP="0018480F">
      <w:pPr>
        <w:pStyle w:val="ListParagraph"/>
        <w:ind w:left="269"/>
        <w:jc w:val="center"/>
      </w:pPr>
    </w:p>
    <w:p w14:paraId="4A7A2B7A" w14:textId="04FFEA37" w:rsidR="00C96DED" w:rsidRDefault="00F52FD6" w:rsidP="00095E80">
      <w:pPr>
        <w:pStyle w:val="ListParagraph"/>
        <w:numPr>
          <w:ilvl w:val="0"/>
          <w:numId w:val="29"/>
        </w:numPr>
        <w:spacing w:before="60" w:after="0" w:line="288" w:lineRule="auto"/>
        <w:ind w:left="900" w:hanging="333"/>
      </w:pPr>
      <w:r>
        <w:t xml:space="preserve">Mở thư mục </w:t>
      </w:r>
      <w:r w:rsidRPr="0018480F">
        <w:rPr>
          <w:rStyle w:val="CommandlineChar"/>
        </w:rPr>
        <w:t>BKOD-AndroidClient</w:t>
      </w:r>
      <w:r>
        <w:t xml:space="preserve"> trong thư mục </w:t>
      </w:r>
      <w:r w:rsidRPr="0018480F">
        <w:rPr>
          <w:rStyle w:val="CommandlineChar"/>
        </w:rPr>
        <w:t>Source</w:t>
      </w:r>
      <w:r>
        <w:t xml:space="preserve"> bằng Android Studio</w:t>
      </w:r>
      <w:r w:rsidR="002D3E14">
        <w:t xml:space="preserve">. Nhấn </w:t>
      </w:r>
      <w:r w:rsidR="00F72C80" w:rsidRPr="0018480F">
        <w:rPr>
          <w:rStyle w:val="CommandlineChar"/>
        </w:rPr>
        <w:t>Open an existing Android Studio</w:t>
      </w:r>
      <w:r w:rsidR="00F72C80">
        <w:t xml:space="preserve"> project nếu chưa mở project nào hoặc </w:t>
      </w:r>
      <w:r w:rsidR="002D3E14" w:rsidRPr="0018480F">
        <w:rPr>
          <w:rStyle w:val="CommandlineChar"/>
        </w:rPr>
        <w:t>File</w:t>
      </w:r>
      <w:r w:rsidR="002D3E14">
        <w:t xml:space="preserve"> </w:t>
      </w:r>
      <w:r w:rsidR="002D3E14">
        <w:sym w:font="Wingdings" w:char="F0E0"/>
      </w:r>
      <w:r w:rsidR="002D3E14">
        <w:t xml:space="preserve"> </w:t>
      </w:r>
      <w:r w:rsidR="002D3E14" w:rsidRPr="0018480F">
        <w:rPr>
          <w:rStyle w:val="CommandlineChar"/>
        </w:rPr>
        <w:t>Open…</w:t>
      </w:r>
      <w:r w:rsidR="002D3E14">
        <w:t xml:space="preserve"> nếu đang mở 1 project khác</w:t>
      </w:r>
      <w:r>
        <w:t>:</w:t>
      </w:r>
    </w:p>
    <w:p w14:paraId="11506CC3" w14:textId="6EC1B004" w:rsidR="002D3E14" w:rsidRDefault="00BB126F" w:rsidP="002D3E14">
      <w:pPr>
        <w:pStyle w:val="ListParagraph"/>
        <w:ind w:left="269"/>
        <w:jc w:val="center"/>
      </w:pPr>
      <w:r>
        <w:rPr>
          <w:noProof/>
        </w:rPr>
        <w:lastRenderedPageBreak/>
        <w:drawing>
          <wp:inline distT="0" distB="0" distL="0" distR="0" wp14:anchorId="4E6DDBBA" wp14:editId="2D6AA17B">
            <wp:extent cx="1361045" cy="2102986"/>
            <wp:effectExtent l="19050" t="1905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67123" cy="2112377"/>
                    </a:xfrm>
                    <a:prstGeom prst="rect">
                      <a:avLst/>
                    </a:prstGeom>
                    <a:ln>
                      <a:solidFill>
                        <a:schemeClr val="tx1"/>
                      </a:solidFill>
                    </a:ln>
                  </pic:spPr>
                </pic:pic>
              </a:graphicData>
            </a:graphic>
          </wp:inline>
        </w:drawing>
      </w:r>
      <w:r>
        <w:t xml:space="preserve"> </w:t>
      </w:r>
      <w:r w:rsidR="00F72C80">
        <w:rPr>
          <w:noProof/>
        </w:rPr>
        <w:drawing>
          <wp:inline distT="0" distB="0" distL="0" distR="0" wp14:anchorId="1D099304" wp14:editId="06C799A3">
            <wp:extent cx="2447619" cy="1504762"/>
            <wp:effectExtent l="19050" t="1905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47619" cy="1504762"/>
                    </a:xfrm>
                    <a:prstGeom prst="rect">
                      <a:avLst/>
                    </a:prstGeom>
                    <a:ln>
                      <a:solidFill>
                        <a:schemeClr val="tx1"/>
                      </a:solidFill>
                    </a:ln>
                  </pic:spPr>
                </pic:pic>
              </a:graphicData>
            </a:graphic>
          </wp:inline>
        </w:drawing>
      </w:r>
    </w:p>
    <w:p w14:paraId="178A7C79" w14:textId="6A23B424" w:rsidR="00BB126F" w:rsidRDefault="00BB126F" w:rsidP="002D3E14">
      <w:pPr>
        <w:pStyle w:val="ListParagraph"/>
        <w:ind w:left="269"/>
        <w:jc w:val="center"/>
      </w:pPr>
      <w:r>
        <w:rPr>
          <w:noProof/>
        </w:rPr>
        <w:drawing>
          <wp:inline distT="0" distB="0" distL="0" distR="0" wp14:anchorId="6FF79DD4" wp14:editId="201C47DA">
            <wp:extent cx="4849283" cy="4090784"/>
            <wp:effectExtent l="19050" t="19050" r="889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54382" cy="4095086"/>
                    </a:xfrm>
                    <a:prstGeom prst="rect">
                      <a:avLst/>
                    </a:prstGeom>
                    <a:ln>
                      <a:solidFill>
                        <a:schemeClr val="tx1"/>
                      </a:solidFill>
                    </a:ln>
                  </pic:spPr>
                </pic:pic>
              </a:graphicData>
            </a:graphic>
          </wp:inline>
        </w:drawing>
      </w:r>
    </w:p>
    <w:p w14:paraId="76C2B725" w14:textId="77777777" w:rsidR="00C653AE" w:rsidRDefault="00C653AE" w:rsidP="0018480F">
      <w:pPr>
        <w:pStyle w:val="ListParagraph"/>
        <w:ind w:left="269"/>
        <w:jc w:val="center"/>
      </w:pPr>
    </w:p>
    <w:p w14:paraId="4BE2B971" w14:textId="3EC3DA2F" w:rsidR="00C96DED" w:rsidRDefault="003E4F80" w:rsidP="00095E80">
      <w:pPr>
        <w:pStyle w:val="ListParagraph"/>
        <w:numPr>
          <w:ilvl w:val="0"/>
          <w:numId w:val="29"/>
        </w:numPr>
        <w:spacing w:before="60" w:after="0" w:line="288" w:lineRule="auto"/>
        <w:ind w:left="900" w:hanging="333"/>
      </w:pPr>
      <w:r>
        <w:t>Đợi 1 thời gian để đồng bộ project</w:t>
      </w:r>
      <w:r w:rsidR="00C96DED">
        <w:t>:</w:t>
      </w:r>
    </w:p>
    <w:p w14:paraId="7A960B85" w14:textId="06F65585" w:rsidR="003E4F80" w:rsidRDefault="003E4F80" w:rsidP="003E4F80">
      <w:pPr>
        <w:pStyle w:val="ListParagraph"/>
        <w:ind w:left="269"/>
        <w:jc w:val="center"/>
      </w:pPr>
      <w:r>
        <w:rPr>
          <w:noProof/>
        </w:rPr>
        <w:drawing>
          <wp:inline distT="0" distB="0" distL="0" distR="0" wp14:anchorId="38342642" wp14:editId="177F3A90">
            <wp:extent cx="3514286" cy="952381"/>
            <wp:effectExtent l="19050" t="1905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4286" cy="952381"/>
                    </a:xfrm>
                    <a:prstGeom prst="rect">
                      <a:avLst/>
                    </a:prstGeom>
                    <a:ln>
                      <a:solidFill>
                        <a:schemeClr val="tx1"/>
                      </a:solidFill>
                    </a:ln>
                  </pic:spPr>
                </pic:pic>
              </a:graphicData>
            </a:graphic>
          </wp:inline>
        </w:drawing>
      </w:r>
    </w:p>
    <w:p w14:paraId="333B936D" w14:textId="77777777" w:rsidR="003E4F80" w:rsidRPr="00427C7E" w:rsidRDefault="003E4F80" w:rsidP="0018480F">
      <w:pPr>
        <w:pStyle w:val="ListParagraph"/>
        <w:ind w:left="269"/>
        <w:jc w:val="center"/>
      </w:pPr>
    </w:p>
    <w:p w14:paraId="53F100E3" w14:textId="6A3B1639" w:rsidR="00C96DED" w:rsidRDefault="003E4F80" w:rsidP="00095E80">
      <w:pPr>
        <w:pStyle w:val="ListParagraph"/>
        <w:numPr>
          <w:ilvl w:val="0"/>
          <w:numId w:val="29"/>
        </w:numPr>
        <w:spacing w:before="60" w:after="0" w:line="288" w:lineRule="auto"/>
        <w:ind w:left="900" w:hanging="333"/>
      </w:pPr>
      <w:r>
        <w:t xml:space="preserve">Nếu đồng bộ bị lỗi thì mở file </w:t>
      </w:r>
      <w:r w:rsidRPr="0018480F">
        <w:rPr>
          <w:rStyle w:val="CommandlineChar"/>
        </w:rPr>
        <w:t>build.gradle</w:t>
      </w:r>
      <w:r>
        <w:t xml:space="preserve"> trong thư mục </w:t>
      </w:r>
      <w:r w:rsidRPr="0018480F">
        <w:rPr>
          <w:rStyle w:val="CommandlineChar"/>
        </w:rPr>
        <w:t>app</w:t>
      </w:r>
      <w:r>
        <w:t xml:space="preserve"> kiểm tra:</w:t>
      </w:r>
    </w:p>
    <w:p w14:paraId="1711AAA4" w14:textId="47C4321E" w:rsidR="003E4F80" w:rsidRDefault="003E4F80" w:rsidP="0018480F">
      <w:pPr>
        <w:pStyle w:val="ListParagraph"/>
        <w:ind w:left="269"/>
        <w:jc w:val="center"/>
      </w:pPr>
      <w:r>
        <w:rPr>
          <w:noProof/>
        </w:rPr>
        <w:lastRenderedPageBreak/>
        <w:drawing>
          <wp:inline distT="0" distB="0" distL="0" distR="0" wp14:anchorId="28045001" wp14:editId="1E67DE0A">
            <wp:extent cx="2269066" cy="2538390"/>
            <wp:effectExtent l="19050" t="1905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70963" cy="2540512"/>
                    </a:xfrm>
                    <a:prstGeom prst="rect">
                      <a:avLst/>
                    </a:prstGeom>
                    <a:ln>
                      <a:solidFill>
                        <a:schemeClr val="tx1"/>
                      </a:solidFill>
                    </a:ln>
                  </pic:spPr>
                </pic:pic>
              </a:graphicData>
            </a:graphic>
          </wp:inline>
        </w:drawing>
      </w:r>
    </w:p>
    <w:p w14:paraId="65F4D079" w14:textId="0C786B0B" w:rsidR="003E4F80" w:rsidRDefault="0053250D" w:rsidP="0018480F">
      <w:pPr>
        <w:pStyle w:val="ListParagraph"/>
        <w:ind w:left="269"/>
        <w:jc w:val="center"/>
      </w:pPr>
      <w:r>
        <w:rPr>
          <w:noProof/>
        </w:rPr>
        <mc:AlternateContent>
          <mc:Choice Requires="wps">
            <w:drawing>
              <wp:anchor distT="0" distB="0" distL="114300" distR="114300" simplePos="0" relativeHeight="251667456" behindDoc="0" locked="0" layoutInCell="1" allowOverlap="1" wp14:anchorId="1C99D8E9" wp14:editId="1472A032">
                <wp:simplePos x="0" y="0"/>
                <wp:positionH relativeFrom="column">
                  <wp:posOffset>1504950</wp:posOffset>
                </wp:positionH>
                <wp:positionV relativeFrom="paragraph">
                  <wp:posOffset>1931670</wp:posOffset>
                </wp:positionV>
                <wp:extent cx="927100" cy="75565"/>
                <wp:effectExtent l="13970" t="8255" r="11430" b="11430"/>
                <wp:wrapNone/>
                <wp:docPr id="73"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0" cy="7556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D0FEF3" id="Rectangle 357" o:spid="_x0000_s1026" style="position:absolute;margin-left:118.5pt;margin-top:152.1pt;width:73pt;height:5.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6432" behindDoc="0" locked="0" layoutInCell="1" allowOverlap="1" wp14:anchorId="1C99D8E9" wp14:editId="5A71CEDD">
                <wp:simplePos x="0" y="0"/>
                <wp:positionH relativeFrom="column">
                  <wp:posOffset>1640205</wp:posOffset>
                </wp:positionH>
                <wp:positionV relativeFrom="paragraph">
                  <wp:posOffset>1014730</wp:posOffset>
                </wp:positionV>
                <wp:extent cx="689610" cy="75565"/>
                <wp:effectExtent l="6350" t="15240" r="8890" b="13970"/>
                <wp:wrapNone/>
                <wp:docPr id="69"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 cy="7556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B031FC" id="Rectangle 356" o:spid="_x0000_s1026" style="position:absolute;margin-left:129.15pt;margin-top:79.9pt;width:54.3pt;height: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1C99D8E9" wp14:editId="6D537CF5">
                <wp:simplePos x="0" y="0"/>
                <wp:positionH relativeFrom="column">
                  <wp:posOffset>1640205</wp:posOffset>
                </wp:positionH>
                <wp:positionV relativeFrom="paragraph">
                  <wp:posOffset>928370</wp:posOffset>
                </wp:positionV>
                <wp:extent cx="590550" cy="75565"/>
                <wp:effectExtent l="6350" t="14605" r="12700" b="14605"/>
                <wp:wrapNone/>
                <wp:docPr id="58"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7556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C4E3C" id="Rectangle 355" o:spid="_x0000_s1026" style="position:absolute;margin-left:129.15pt;margin-top:73.1pt;width:46.5pt;height: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64384" behindDoc="0" locked="0" layoutInCell="1" allowOverlap="1" wp14:anchorId="1C99D8E9" wp14:editId="37159158">
                <wp:simplePos x="0" y="0"/>
                <wp:positionH relativeFrom="column">
                  <wp:posOffset>1514475</wp:posOffset>
                </wp:positionH>
                <wp:positionV relativeFrom="paragraph">
                  <wp:posOffset>678180</wp:posOffset>
                </wp:positionV>
                <wp:extent cx="706755" cy="75565"/>
                <wp:effectExtent l="13970" t="12065" r="12700" b="7620"/>
                <wp:wrapNone/>
                <wp:docPr id="55"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6755" cy="7556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34A52" id="Rectangle 354" o:spid="_x0000_s1026" style="position:absolute;margin-left:119.25pt;margin-top:53.4pt;width:55.65pt;height:5.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" filled="f" strokecolor="red" strokeweight="1pt"/>
            </w:pict>
          </mc:Fallback>
        </mc:AlternateContent>
      </w:r>
      <w:r w:rsidR="003E4F80">
        <w:rPr>
          <w:noProof/>
        </w:rPr>
        <w:drawing>
          <wp:inline distT="0" distB="0" distL="0" distR="0" wp14:anchorId="183A4827" wp14:editId="4F3A0E3E">
            <wp:extent cx="3596986" cy="1990403"/>
            <wp:effectExtent l="19050" t="1905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5845" t="8979" r="18205" b="38452"/>
                    <a:stretch/>
                  </pic:blipFill>
                  <pic:spPr bwMode="auto">
                    <a:xfrm>
                      <a:off x="0" y="0"/>
                      <a:ext cx="3603363" cy="19939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BBE053" w14:textId="77777777" w:rsidR="00C96DED" w:rsidRDefault="00C96DED" w:rsidP="00C96DED">
      <w:pPr>
        <w:pStyle w:val="ListParagraph"/>
        <w:ind w:left="269"/>
        <w:jc w:val="center"/>
      </w:pPr>
    </w:p>
    <w:p w14:paraId="3310E410" w14:textId="77777777" w:rsidR="00CE0C70" w:rsidRDefault="00CE0C70" w:rsidP="00095E80">
      <w:pPr>
        <w:pStyle w:val="ListParagraph"/>
        <w:numPr>
          <w:ilvl w:val="0"/>
          <w:numId w:val="29"/>
        </w:numPr>
        <w:spacing w:before="60" w:after="0" w:line="288" w:lineRule="auto"/>
        <w:ind w:left="900" w:hanging="333"/>
      </w:pPr>
      <w:r>
        <w:t>Chú ý các dòng:</w:t>
      </w:r>
    </w:p>
    <w:p w14:paraId="2C04B4EE" w14:textId="451EE7B1" w:rsidR="00CE0C70" w:rsidRDefault="00CE0C70" w:rsidP="00095E80">
      <w:pPr>
        <w:pStyle w:val="ListParagraph"/>
        <w:numPr>
          <w:ilvl w:val="0"/>
          <w:numId w:val="32"/>
        </w:numPr>
        <w:spacing w:after="0"/>
        <w:ind w:left="1260"/>
      </w:pPr>
      <w:r w:rsidRPr="0018480F">
        <w:rPr>
          <w:rStyle w:val="CommandlineChar"/>
        </w:rPr>
        <w:t>compileSdkVersion</w:t>
      </w:r>
      <w:r>
        <w:t xml:space="preserve">: Phiên bản trình biên dịch, ở đây là </w:t>
      </w:r>
      <w:r w:rsidRPr="0018480F">
        <w:rPr>
          <w:rStyle w:val="CommandlineChar"/>
        </w:rPr>
        <w:t>28</w:t>
      </w:r>
      <w:r>
        <w:t xml:space="preserve"> tương ứng với phiên bản cao nhất của </w:t>
      </w:r>
      <w:r w:rsidRPr="0018480F">
        <w:rPr>
          <w:rStyle w:val="CommandlineChar"/>
        </w:rPr>
        <w:t>SDK Platforms</w:t>
      </w:r>
      <w:r>
        <w:t xml:space="preserve"> đã cài đặt phía trên, tương tự với </w:t>
      </w:r>
      <w:r w:rsidRPr="0018480F">
        <w:rPr>
          <w:rStyle w:val="CommandlineChar"/>
        </w:rPr>
        <w:t>targetSdkVersion</w:t>
      </w:r>
      <w:r>
        <w:t>.</w:t>
      </w:r>
    </w:p>
    <w:p w14:paraId="7D08A996" w14:textId="395858BB" w:rsidR="00CE0C70" w:rsidRDefault="00CE0C70" w:rsidP="00095E80">
      <w:pPr>
        <w:pStyle w:val="ListParagraph"/>
        <w:numPr>
          <w:ilvl w:val="0"/>
          <w:numId w:val="32"/>
        </w:numPr>
        <w:spacing w:after="0"/>
        <w:ind w:left="1260"/>
      </w:pPr>
      <w:r w:rsidRPr="0018480F">
        <w:rPr>
          <w:rStyle w:val="CommandlineChar"/>
        </w:rPr>
        <w:t>minSdkVersion</w:t>
      </w:r>
      <w:r>
        <w:t xml:space="preserve">: Phiên bản </w:t>
      </w:r>
      <w:r w:rsidRPr="0018480F">
        <w:rPr>
          <w:rStyle w:val="CommandlineChar"/>
        </w:rPr>
        <w:t>SDK Platforms</w:t>
      </w:r>
      <w:r>
        <w:t xml:space="preserve"> thấp nhất </w:t>
      </w:r>
      <w:r w:rsidR="0040095A">
        <w:t>đã cài đặt phía trên</w:t>
      </w:r>
      <w:r>
        <w:t>.</w:t>
      </w:r>
    </w:p>
    <w:p w14:paraId="2DD4F122" w14:textId="5F55F681" w:rsidR="0040095A" w:rsidRDefault="000E7A3B" w:rsidP="00095E80">
      <w:pPr>
        <w:pStyle w:val="ListParagraph"/>
        <w:numPr>
          <w:ilvl w:val="0"/>
          <w:numId w:val="32"/>
        </w:numPr>
        <w:spacing w:after="0"/>
        <w:ind w:left="1260"/>
      </w:pPr>
      <w:r w:rsidRPr="0018480F">
        <w:rPr>
          <w:rStyle w:val="CommandlineChar"/>
        </w:rPr>
        <w:t>buildToolsVersion</w:t>
      </w:r>
      <w:r>
        <w:t xml:space="preserve">: Phiên bản </w:t>
      </w:r>
      <w:r w:rsidR="000C59D3" w:rsidRPr="008723A0">
        <w:rPr>
          <w:rStyle w:val="CommandlineChar"/>
        </w:rPr>
        <w:t>Android SDK Build-Tools</w:t>
      </w:r>
      <w:r w:rsidR="000C59D3" w:rsidRPr="0018480F">
        <w:t xml:space="preserve"> đã ghi nhớ ở phía trên.</w:t>
      </w:r>
    </w:p>
    <w:p w14:paraId="2E43B11A" w14:textId="66D46A23" w:rsidR="00A1603C" w:rsidRDefault="000C59D3" w:rsidP="00095E80">
      <w:pPr>
        <w:pStyle w:val="ListParagraph"/>
        <w:numPr>
          <w:ilvl w:val="0"/>
          <w:numId w:val="29"/>
        </w:numPr>
        <w:spacing w:before="60" w:after="0" w:line="288" w:lineRule="auto"/>
        <w:ind w:left="900" w:hanging="333"/>
      </w:pPr>
      <w:r>
        <w:t>Sau khi đồng bộ, chương trình thông báo đồng bộ thành công:</w:t>
      </w:r>
    </w:p>
    <w:p w14:paraId="7DF89F32" w14:textId="56AB81E8" w:rsidR="000C59D3" w:rsidRDefault="000C59D3" w:rsidP="000C59D3">
      <w:pPr>
        <w:pStyle w:val="ListParagraph"/>
        <w:ind w:left="269"/>
        <w:jc w:val="center"/>
      </w:pPr>
      <w:r>
        <w:rPr>
          <w:noProof/>
        </w:rPr>
        <w:drawing>
          <wp:inline distT="0" distB="0" distL="0" distR="0" wp14:anchorId="668C9DEB" wp14:editId="654D2F34">
            <wp:extent cx="3800000" cy="1028571"/>
            <wp:effectExtent l="19050" t="1905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00000" cy="1028571"/>
                    </a:xfrm>
                    <a:prstGeom prst="rect">
                      <a:avLst/>
                    </a:prstGeom>
                    <a:ln>
                      <a:solidFill>
                        <a:schemeClr val="tx1"/>
                      </a:solidFill>
                    </a:ln>
                  </pic:spPr>
                </pic:pic>
              </a:graphicData>
            </a:graphic>
          </wp:inline>
        </w:drawing>
      </w:r>
    </w:p>
    <w:p w14:paraId="0CA379C6" w14:textId="00BE37A3" w:rsidR="00AF49A7" w:rsidRDefault="00AF49A7" w:rsidP="000C59D3">
      <w:pPr>
        <w:pStyle w:val="ListParagraph"/>
        <w:ind w:left="269"/>
        <w:jc w:val="center"/>
      </w:pPr>
    </w:p>
    <w:p w14:paraId="4E7AD218" w14:textId="4988B27F" w:rsidR="00375EEE" w:rsidRPr="0018480F" w:rsidRDefault="007D25BC" w:rsidP="00095E80">
      <w:pPr>
        <w:pStyle w:val="ListParagraph"/>
        <w:keepNext/>
        <w:keepLines/>
        <w:numPr>
          <w:ilvl w:val="0"/>
          <w:numId w:val="29"/>
        </w:numPr>
        <w:spacing w:before="60" w:after="0" w:line="288" w:lineRule="auto"/>
        <w:ind w:left="900" w:hanging="333"/>
      </w:pPr>
      <w:r>
        <w:lastRenderedPageBreak/>
        <w:t xml:space="preserve">Mở file </w:t>
      </w:r>
      <w:r w:rsidRPr="0018480F">
        <w:rPr>
          <w:rStyle w:val="CommandlineChar"/>
        </w:rPr>
        <w:t>java</w:t>
      </w:r>
      <w:r>
        <w:t xml:space="preserve"> </w:t>
      </w:r>
      <w:r>
        <w:sym w:font="Wingdings" w:char="F0E0"/>
      </w:r>
      <w:r>
        <w:t xml:space="preserve"> </w:t>
      </w:r>
      <w:r w:rsidRPr="0018480F">
        <w:rPr>
          <w:rStyle w:val="CommandlineChar"/>
        </w:rPr>
        <w:t>Manager</w:t>
      </w:r>
      <w:r>
        <w:t xml:space="preserve"> </w:t>
      </w:r>
      <w:r>
        <w:sym w:font="Wingdings" w:char="F0E0"/>
      </w:r>
      <w:r>
        <w:t xml:space="preserve"> </w:t>
      </w:r>
      <w:r w:rsidRPr="0018480F">
        <w:rPr>
          <w:rStyle w:val="CommandlineChar"/>
        </w:rPr>
        <w:t>OnlineManager.java</w:t>
      </w:r>
      <w:r w:rsidRPr="0018480F">
        <w:t xml:space="preserve"> để cấu hình địa chỉ server trên ứng dụng phía client:</w:t>
      </w:r>
    </w:p>
    <w:p w14:paraId="48FA33AC" w14:textId="60E2EAC6" w:rsidR="007D25BC" w:rsidRDefault="0053250D">
      <w:pPr>
        <w:pStyle w:val="ListParagraph"/>
        <w:keepNext/>
        <w:keepLines/>
        <w:ind w:left="274"/>
        <w:jc w:val="center"/>
      </w:pPr>
      <w:r>
        <w:rPr>
          <w:noProof/>
        </w:rPr>
        <mc:AlternateContent>
          <mc:Choice Requires="wps">
            <w:drawing>
              <wp:anchor distT="0" distB="0" distL="114300" distR="114300" simplePos="0" relativeHeight="251668480" behindDoc="0" locked="0" layoutInCell="1" allowOverlap="1" wp14:anchorId="1C99D8E9" wp14:editId="33CD2A77">
                <wp:simplePos x="0" y="0"/>
                <wp:positionH relativeFrom="column">
                  <wp:posOffset>3904615</wp:posOffset>
                </wp:positionH>
                <wp:positionV relativeFrom="paragraph">
                  <wp:posOffset>1148080</wp:posOffset>
                </wp:positionV>
                <wp:extent cx="1842770" cy="94615"/>
                <wp:effectExtent l="13335" t="15240" r="10795" b="13970"/>
                <wp:wrapNone/>
                <wp:docPr id="54"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2770" cy="946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8119F4" id="Rectangle 359" o:spid="_x0000_s1026" style="position:absolute;margin-left:307.45pt;margin-top:90.4pt;width:145.1pt;height:7.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" filled="f" strokecolor="red" strokeweight="1pt"/>
            </w:pict>
          </mc:Fallback>
        </mc:AlternateContent>
      </w:r>
      <w:r w:rsidR="00EF0217">
        <w:rPr>
          <w:noProof/>
        </w:rPr>
        <w:drawing>
          <wp:inline distT="0" distB="0" distL="0" distR="0" wp14:anchorId="56B0A182" wp14:editId="411581AB">
            <wp:extent cx="5576570" cy="2642235"/>
            <wp:effectExtent l="19050" t="19050" r="508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6570" cy="2642235"/>
                    </a:xfrm>
                    <a:prstGeom prst="rect">
                      <a:avLst/>
                    </a:prstGeom>
                    <a:ln>
                      <a:solidFill>
                        <a:schemeClr val="tx1"/>
                      </a:solidFill>
                    </a:ln>
                  </pic:spPr>
                </pic:pic>
              </a:graphicData>
            </a:graphic>
          </wp:inline>
        </w:drawing>
      </w:r>
    </w:p>
    <w:p w14:paraId="52161BE6" w14:textId="24C0B66B" w:rsidR="00EF0217" w:rsidRDefault="00EF0217" w:rsidP="00EF0217">
      <w:pPr>
        <w:pStyle w:val="ListParagraph"/>
        <w:keepNext/>
        <w:keepLines/>
        <w:ind w:left="274"/>
        <w:jc w:val="center"/>
      </w:pPr>
    </w:p>
    <w:p w14:paraId="1022DEB2" w14:textId="26800073" w:rsidR="00EF0217" w:rsidRDefault="00EF0217" w:rsidP="00095E80">
      <w:pPr>
        <w:pStyle w:val="ListParagraph"/>
        <w:numPr>
          <w:ilvl w:val="0"/>
          <w:numId w:val="29"/>
        </w:numPr>
        <w:spacing w:before="60" w:after="0" w:line="288" w:lineRule="auto"/>
        <w:ind w:left="900" w:hanging="333"/>
      </w:pPr>
      <w:r>
        <w:t xml:space="preserve">Kéo xuống dòng </w:t>
      </w:r>
      <w:r w:rsidRPr="0018480F">
        <w:rPr>
          <w:rStyle w:val="CommandlineChar"/>
        </w:rPr>
        <w:t>71</w:t>
      </w:r>
      <w:r>
        <w:t xml:space="preserve">, biến </w:t>
      </w:r>
      <w:r w:rsidRPr="0018480F">
        <w:rPr>
          <w:rStyle w:val="CommandlineChar"/>
        </w:rPr>
        <w:t>configUrl</w:t>
      </w:r>
      <w:r>
        <w:t xml:space="preserve"> chứa đường dẫn file server config ở bước cấu hình địa chỉ server</w:t>
      </w:r>
      <w:r w:rsidR="007A0F32">
        <w:t xml:space="preserve"> phía trên</w:t>
      </w:r>
      <w:r>
        <w:t>.</w:t>
      </w:r>
    </w:p>
    <w:p w14:paraId="1C69073D" w14:textId="18B40D9C" w:rsidR="00AF49A7" w:rsidRDefault="00AF49A7" w:rsidP="00095E80">
      <w:pPr>
        <w:pStyle w:val="ListParagraph"/>
        <w:numPr>
          <w:ilvl w:val="0"/>
          <w:numId w:val="29"/>
        </w:numPr>
        <w:spacing w:before="60" w:after="0" w:line="288" w:lineRule="auto"/>
        <w:ind w:left="900" w:hanging="333"/>
      </w:pPr>
      <w:r>
        <w:t xml:space="preserve">Tiến hành build lại project bằng cách nhấn vào </w:t>
      </w:r>
      <w:r w:rsidRPr="0018480F">
        <w:rPr>
          <w:rStyle w:val="CommandlineChar"/>
        </w:rPr>
        <w:t>Build</w:t>
      </w:r>
      <w:r>
        <w:t xml:space="preserve"> </w:t>
      </w:r>
      <w:r>
        <w:sym w:font="Wingdings" w:char="F0E0"/>
      </w:r>
      <w:r>
        <w:t xml:space="preserve"> </w:t>
      </w:r>
      <w:r w:rsidRPr="0018480F">
        <w:rPr>
          <w:rStyle w:val="CommandlineChar"/>
        </w:rPr>
        <w:t>Rebuild Project</w:t>
      </w:r>
      <w:r>
        <w:t>:</w:t>
      </w:r>
    </w:p>
    <w:p w14:paraId="74973A51" w14:textId="1412B144" w:rsidR="00AF49A7" w:rsidRDefault="00AF49A7" w:rsidP="00AF49A7">
      <w:pPr>
        <w:pStyle w:val="ListParagraph"/>
        <w:ind w:left="269"/>
        <w:jc w:val="center"/>
      </w:pPr>
      <w:r>
        <w:rPr>
          <w:noProof/>
        </w:rPr>
        <w:drawing>
          <wp:inline distT="0" distB="0" distL="0" distR="0" wp14:anchorId="29F4BAFE" wp14:editId="0EC48B43">
            <wp:extent cx="2638095" cy="2085714"/>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38095" cy="2085714"/>
                    </a:xfrm>
                    <a:prstGeom prst="rect">
                      <a:avLst/>
                    </a:prstGeom>
                    <a:ln>
                      <a:solidFill>
                        <a:schemeClr val="tx1"/>
                      </a:solidFill>
                    </a:ln>
                  </pic:spPr>
                </pic:pic>
              </a:graphicData>
            </a:graphic>
          </wp:inline>
        </w:drawing>
      </w:r>
    </w:p>
    <w:p w14:paraId="2C27390C" w14:textId="77777777" w:rsidR="00AF49A7" w:rsidRDefault="00AF49A7" w:rsidP="00AF49A7">
      <w:pPr>
        <w:pStyle w:val="ListParagraph"/>
        <w:ind w:left="269"/>
        <w:jc w:val="center"/>
      </w:pPr>
    </w:p>
    <w:p w14:paraId="06E1CE4D" w14:textId="60BFAE80" w:rsidR="009A35CD" w:rsidRPr="0018480F" w:rsidRDefault="00AF49A7" w:rsidP="00095E80">
      <w:pPr>
        <w:pStyle w:val="ListParagraph"/>
        <w:keepNext/>
        <w:keepLines/>
        <w:numPr>
          <w:ilvl w:val="0"/>
          <w:numId w:val="29"/>
        </w:numPr>
        <w:spacing w:before="60" w:after="0" w:line="288" w:lineRule="auto"/>
        <w:ind w:left="900" w:hanging="333"/>
      </w:pPr>
      <w:r w:rsidRPr="0018480F">
        <w:lastRenderedPageBreak/>
        <w:t>Chương trình sẽ mất một thời gian để build lại project</w:t>
      </w:r>
      <w:r w:rsidR="00D21A81" w:rsidRPr="0018480F">
        <w:t>. Sau khi build, chương trình thông báo build thành công:</w:t>
      </w:r>
    </w:p>
    <w:p w14:paraId="0259D3D2" w14:textId="3F0F9AE5" w:rsidR="00D21A81" w:rsidRPr="0018480F" w:rsidRDefault="00D21A81" w:rsidP="00095E80">
      <w:pPr>
        <w:keepNext/>
        <w:keepLines/>
        <w:jc w:val="center"/>
      </w:pPr>
      <w:r w:rsidRPr="0018480F">
        <w:rPr>
          <w:noProof/>
        </w:rPr>
        <w:drawing>
          <wp:inline distT="0" distB="0" distL="0" distR="0" wp14:anchorId="01CE0A35" wp14:editId="5DA263AE">
            <wp:extent cx="5171429" cy="2038095"/>
            <wp:effectExtent l="19050" t="1905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71429" cy="2038095"/>
                    </a:xfrm>
                    <a:prstGeom prst="rect">
                      <a:avLst/>
                    </a:prstGeom>
                    <a:ln>
                      <a:solidFill>
                        <a:schemeClr val="tx1"/>
                      </a:solidFill>
                    </a:ln>
                  </pic:spPr>
                </pic:pic>
              </a:graphicData>
            </a:graphic>
          </wp:inline>
        </w:drawing>
      </w:r>
    </w:p>
    <w:p w14:paraId="54B6117E" w14:textId="67C9E17E" w:rsidR="009A35CD" w:rsidRPr="0018480F" w:rsidRDefault="009A35CD" w:rsidP="0018480F">
      <w:pPr>
        <w:jc w:val="center"/>
      </w:pPr>
    </w:p>
    <w:p w14:paraId="46DC8CFE" w14:textId="1DDD6C9F" w:rsidR="009A35CD" w:rsidRDefault="009A35CD" w:rsidP="00095E80">
      <w:pPr>
        <w:pStyle w:val="ListParagraph"/>
        <w:numPr>
          <w:ilvl w:val="0"/>
          <w:numId w:val="29"/>
        </w:numPr>
        <w:spacing w:before="60" w:after="0" w:line="288" w:lineRule="auto"/>
        <w:ind w:left="900" w:hanging="333"/>
      </w:pPr>
      <w:r w:rsidRPr="0018480F">
        <w:t>Sinh</w:t>
      </w:r>
      <w:r>
        <w:t xml:space="preserve"> ra file .apk để cài đặt lên điện thoại bằng cách nhấn vào </w:t>
      </w:r>
      <w:r w:rsidRPr="0018480F">
        <w:rPr>
          <w:rStyle w:val="CommandlineChar"/>
        </w:rPr>
        <w:t>Build</w:t>
      </w:r>
      <w:r>
        <w:t xml:space="preserve"> </w:t>
      </w:r>
      <w:r>
        <w:sym w:font="Wingdings" w:char="F0E0"/>
      </w:r>
      <w:r>
        <w:t xml:space="preserve"> </w:t>
      </w:r>
      <w:r w:rsidRPr="0018480F">
        <w:rPr>
          <w:rStyle w:val="CommandlineChar"/>
        </w:rPr>
        <w:t>Build Bundle(s) / APK(s)</w:t>
      </w:r>
      <w:r>
        <w:t xml:space="preserve"> </w:t>
      </w:r>
      <w:r>
        <w:sym w:font="Wingdings" w:char="F0E0"/>
      </w:r>
      <w:r>
        <w:t xml:space="preserve"> </w:t>
      </w:r>
      <w:r w:rsidRPr="0018480F">
        <w:rPr>
          <w:rStyle w:val="CommandlineChar"/>
        </w:rPr>
        <w:t>Build APK(s)</w:t>
      </w:r>
      <w:r>
        <w:t>:</w:t>
      </w:r>
    </w:p>
    <w:p w14:paraId="56346AAC" w14:textId="47FECAB1" w:rsidR="009A35CD" w:rsidRDefault="009A35CD" w:rsidP="009A35CD">
      <w:pPr>
        <w:pStyle w:val="ListParagraph"/>
        <w:ind w:left="269"/>
        <w:jc w:val="center"/>
      </w:pPr>
      <w:r>
        <w:rPr>
          <w:noProof/>
        </w:rPr>
        <w:drawing>
          <wp:inline distT="0" distB="0" distL="0" distR="0" wp14:anchorId="770DFB20" wp14:editId="13FA4B27">
            <wp:extent cx="3819048" cy="2990476"/>
            <wp:effectExtent l="19050" t="1905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19048" cy="2990476"/>
                    </a:xfrm>
                    <a:prstGeom prst="rect">
                      <a:avLst/>
                    </a:prstGeom>
                    <a:ln>
                      <a:solidFill>
                        <a:schemeClr val="tx1"/>
                      </a:solidFill>
                    </a:ln>
                  </pic:spPr>
                </pic:pic>
              </a:graphicData>
            </a:graphic>
          </wp:inline>
        </w:drawing>
      </w:r>
    </w:p>
    <w:p w14:paraId="14B2BE65" w14:textId="5D7739A3" w:rsidR="009A35CD" w:rsidRDefault="009A35CD" w:rsidP="009A35CD">
      <w:pPr>
        <w:pStyle w:val="ListParagraph"/>
        <w:ind w:left="269"/>
        <w:jc w:val="center"/>
      </w:pPr>
    </w:p>
    <w:p w14:paraId="56FFD4FD" w14:textId="5F48B2DE" w:rsidR="009A35CD" w:rsidRDefault="009A35CD" w:rsidP="00095E80">
      <w:pPr>
        <w:pStyle w:val="ListParagraph"/>
        <w:keepNext/>
        <w:keepLines/>
        <w:numPr>
          <w:ilvl w:val="0"/>
          <w:numId w:val="29"/>
        </w:numPr>
        <w:spacing w:before="60" w:after="0" w:line="288" w:lineRule="auto"/>
        <w:ind w:left="900" w:hanging="333"/>
      </w:pPr>
      <w:r>
        <w:lastRenderedPageBreak/>
        <w:t xml:space="preserve">Sau khi build xong, mở tab </w:t>
      </w:r>
      <w:r w:rsidRPr="0018480F">
        <w:rPr>
          <w:rStyle w:val="CommandlineChar"/>
        </w:rPr>
        <w:t>Event Log</w:t>
      </w:r>
      <w:r>
        <w:t xml:space="preserve">, nhấn vào </w:t>
      </w:r>
      <w:r w:rsidRPr="0018480F">
        <w:rPr>
          <w:rStyle w:val="CommandlineChar"/>
          <w:u w:val="single"/>
        </w:rPr>
        <w:t>locate</w:t>
      </w:r>
      <w:r>
        <w:t xml:space="preserve"> ở thông báo build thành công, chương trình sẽ mở thư mục chứa file .apk hoặc có thể tìm đến thư mục này theo đường dẫn</w:t>
      </w:r>
    </w:p>
    <w:p w14:paraId="41EB0F16" w14:textId="4F4CF92B" w:rsidR="009A35CD" w:rsidRDefault="009A35CD" w:rsidP="00095E80">
      <w:pPr>
        <w:pStyle w:val="ListParagraph"/>
        <w:keepNext/>
        <w:keepLines/>
        <w:spacing w:before="60" w:after="0" w:line="288" w:lineRule="auto"/>
        <w:ind w:left="900"/>
      </w:pPr>
      <w:r w:rsidRPr="0018480F">
        <w:rPr>
          <w:rStyle w:val="CommandlineChar"/>
        </w:rPr>
        <w:t>Source\BKOD-AndroidClient\app\build\outputs\apk\debug</w:t>
      </w:r>
      <w:r>
        <w:t>:</w:t>
      </w:r>
    </w:p>
    <w:p w14:paraId="17E02AFA" w14:textId="63211D90" w:rsidR="009A35CD" w:rsidRDefault="009A35CD" w:rsidP="00095E80">
      <w:pPr>
        <w:pStyle w:val="ListParagraph"/>
        <w:keepNext/>
        <w:keepLines/>
        <w:ind w:left="269"/>
        <w:jc w:val="center"/>
      </w:pPr>
      <w:r>
        <w:rPr>
          <w:noProof/>
        </w:rPr>
        <w:drawing>
          <wp:inline distT="0" distB="0" distL="0" distR="0" wp14:anchorId="2EC5ACBE" wp14:editId="2F9ADD1B">
            <wp:extent cx="3542857" cy="2085714"/>
            <wp:effectExtent l="19050" t="1905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42857" cy="2085714"/>
                    </a:xfrm>
                    <a:prstGeom prst="rect">
                      <a:avLst/>
                    </a:prstGeom>
                    <a:ln>
                      <a:solidFill>
                        <a:schemeClr val="tx1"/>
                      </a:solidFill>
                    </a:ln>
                  </pic:spPr>
                </pic:pic>
              </a:graphicData>
            </a:graphic>
          </wp:inline>
        </w:drawing>
      </w:r>
    </w:p>
    <w:p w14:paraId="08780577" w14:textId="07549B83" w:rsidR="009A35CD" w:rsidRDefault="009A35CD" w:rsidP="009A35CD">
      <w:pPr>
        <w:pStyle w:val="ListParagraph"/>
        <w:ind w:left="269"/>
        <w:jc w:val="center"/>
      </w:pPr>
      <w:r>
        <w:rPr>
          <w:noProof/>
        </w:rPr>
        <w:drawing>
          <wp:inline distT="0" distB="0" distL="0" distR="0" wp14:anchorId="622D4FCF" wp14:editId="02408229">
            <wp:extent cx="5576570" cy="861060"/>
            <wp:effectExtent l="19050" t="1905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6570" cy="861060"/>
                    </a:xfrm>
                    <a:prstGeom prst="rect">
                      <a:avLst/>
                    </a:prstGeom>
                    <a:ln>
                      <a:solidFill>
                        <a:schemeClr val="tx1"/>
                      </a:solidFill>
                    </a:ln>
                  </pic:spPr>
                </pic:pic>
              </a:graphicData>
            </a:graphic>
          </wp:inline>
        </w:drawing>
      </w:r>
    </w:p>
    <w:p w14:paraId="53DE9B00" w14:textId="1DED2180" w:rsidR="00861530" w:rsidRDefault="00861530" w:rsidP="009A35CD">
      <w:pPr>
        <w:pStyle w:val="ListParagraph"/>
        <w:ind w:left="269"/>
        <w:jc w:val="center"/>
      </w:pPr>
    </w:p>
    <w:p w14:paraId="2D2ADE74" w14:textId="2DCB7454" w:rsidR="00861530" w:rsidRDefault="00861530" w:rsidP="00095E80">
      <w:pPr>
        <w:pStyle w:val="ListParagraph"/>
        <w:keepNext/>
        <w:keepLines/>
        <w:numPr>
          <w:ilvl w:val="0"/>
          <w:numId w:val="29"/>
        </w:numPr>
        <w:spacing w:before="60" w:after="0" w:line="288" w:lineRule="auto"/>
        <w:ind w:left="893" w:hanging="331"/>
      </w:pPr>
      <w:r>
        <w:t>Copy file .apk này vào thiết bị chạy hệ điều hành Android và cài đặt (trước đó cần cho phép cài đặt ứng dụng không rõ nguồn gốc trên thiết bị)</w:t>
      </w:r>
      <w:r w:rsidR="00DE0129">
        <w:t>:</w:t>
      </w:r>
    </w:p>
    <w:p w14:paraId="713A9759" w14:textId="1DAA3C09" w:rsidR="00DE0129" w:rsidRDefault="0053250D" w:rsidP="00DE0129">
      <w:pPr>
        <w:pStyle w:val="ListParagraph"/>
        <w:ind w:left="269"/>
        <w:jc w:val="center"/>
      </w:pPr>
      <w:r>
        <w:rPr>
          <w:noProof/>
        </w:rPr>
        <mc:AlternateContent>
          <mc:Choice Requires="wps">
            <w:drawing>
              <wp:anchor distT="0" distB="0" distL="114300" distR="114300" simplePos="0" relativeHeight="251669504" behindDoc="0" locked="0" layoutInCell="1" allowOverlap="1" wp14:anchorId="1C99D8E9" wp14:editId="750D635F">
                <wp:simplePos x="0" y="0"/>
                <wp:positionH relativeFrom="column">
                  <wp:posOffset>3180080</wp:posOffset>
                </wp:positionH>
                <wp:positionV relativeFrom="paragraph">
                  <wp:posOffset>629285</wp:posOffset>
                </wp:positionV>
                <wp:extent cx="432435" cy="569595"/>
                <wp:effectExtent l="12700" t="6985" r="12065" b="13970"/>
                <wp:wrapNone/>
                <wp:docPr id="53"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 cy="5695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9C4A41" id="Rectangle 360" o:spid="_x0000_s1026" style="position:absolute;margin-left:250.4pt;margin-top:49.55pt;width:34.05pt;height:4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" filled="f" strokecolor="red" strokeweight="1pt"/>
            </w:pict>
          </mc:Fallback>
        </mc:AlternateContent>
      </w:r>
      <w:r w:rsidR="00DE0129">
        <w:rPr>
          <w:noProof/>
        </w:rPr>
        <w:drawing>
          <wp:inline distT="0" distB="0" distL="0" distR="0" wp14:anchorId="5F2C814E" wp14:editId="58541AC6">
            <wp:extent cx="2686682" cy="20116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57883"/>
                    <a:stretch/>
                  </pic:blipFill>
                  <pic:spPr bwMode="auto">
                    <a:xfrm>
                      <a:off x="0" y="0"/>
                      <a:ext cx="2687385" cy="2012206"/>
                    </a:xfrm>
                    <a:prstGeom prst="rect">
                      <a:avLst/>
                    </a:prstGeom>
                    <a:noFill/>
                    <a:ln>
                      <a:noFill/>
                    </a:ln>
                    <a:extLst>
                      <a:ext uri="{53640926-AAD7-44D8-BBD7-CCE9431645EC}">
                        <a14:shadowObscured xmlns:a14="http://schemas.microsoft.com/office/drawing/2010/main"/>
                      </a:ext>
                    </a:extLst>
                  </pic:spPr>
                </pic:pic>
              </a:graphicData>
            </a:graphic>
          </wp:inline>
        </w:drawing>
      </w:r>
    </w:p>
    <w:p w14:paraId="3364E9D6" w14:textId="77777777" w:rsidR="00CE1FEB" w:rsidRDefault="00CE1FEB" w:rsidP="00DE0129">
      <w:pPr>
        <w:pStyle w:val="ListParagraph"/>
        <w:ind w:left="269"/>
        <w:jc w:val="center"/>
      </w:pPr>
    </w:p>
    <w:p w14:paraId="64BC0288" w14:textId="5E38A993" w:rsidR="00CE1FEB" w:rsidRPr="0018480F" w:rsidRDefault="00CE1FEB" w:rsidP="00095E80">
      <w:pPr>
        <w:pStyle w:val="ListParagraph"/>
        <w:numPr>
          <w:ilvl w:val="0"/>
          <w:numId w:val="29"/>
        </w:numPr>
        <w:spacing w:before="60" w:after="0" w:line="288" w:lineRule="auto"/>
        <w:ind w:left="900" w:hanging="333"/>
      </w:pPr>
      <w:r>
        <w:t>Khi mở ứng dụng lên, nếu kết nối thành công tới server, ứng dụng sẽ chuyển từ giao diện Progress bar sang giao diện đăng nhập.</w:t>
      </w:r>
    </w:p>
    <w:p w14:paraId="0EF1D9C8" w14:textId="77777777" w:rsidR="001315A4" w:rsidRDefault="001315A4">
      <w:pPr>
        <w:jc w:val="left"/>
        <w:rPr>
          <w:rFonts w:ascii="Arial" w:hAnsi="Arial"/>
          <w:b/>
          <w:bCs/>
          <w:color w:val="0F243E" w:themeColor="text2" w:themeShade="80"/>
          <w:sz w:val="36"/>
        </w:rPr>
      </w:pPr>
      <w:r>
        <w:br w:type="page"/>
      </w:r>
    </w:p>
    <w:p w14:paraId="750889E4" w14:textId="735A94C2" w:rsidR="0056769B" w:rsidRPr="003C7C6F" w:rsidRDefault="0056769B" w:rsidP="003C7C6F">
      <w:r>
        <w:lastRenderedPageBreak/>
        <w:t> </w:t>
      </w:r>
    </w:p>
    <w:p w14:paraId="0C4EFFD9" w14:textId="639EF858" w:rsidR="009E4FC0" w:rsidRDefault="00C5042C" w:rsidP="004404E8">
      <w:pPr>
        <w:pStyle w:val="Heading1"/>
      </w:pPr>
      <w:bookmarkStart w:id="286" w:name="_Toc9538872"/>
      <w:r>
        <w:t>PHẦN</w:t>
      </w:r>
      <w:r w:rsidRPr="007B73DC">
        <w:t xml:space="preserve"> I</w:t>
      </w:r>
      <w:r>
        <w:t>V</w:t>
      </w:r>
      <w:r w:rsidRPr="007B73DC">
        <w:t xml:space="preserve">: </w:t>
      </w:r>
      <w:r w:rsidR="00CB1D40">
        <w:t>TỔNG KẾT VÀ ĐÁNH GIÁ</w:t>
      </w:r>
      <w:bookmarkEnd w:id="286"/>
    </w:p>
    <w:p w14:paraId="64AA465F" w14:textId="77777777" w:rsidR="0056769B" w:rsidRPr="003C7C6F" w:rsidRDefault="0056769B" w:rsidP="003C7C6F"/>
    <w:p w14:paraId="5F9EAED2" w14:textId="77777777" w:rsidR="00095E80" w:rsidRPr="00095E80" w:rsidRDefault="00095E80" w:rsidP="00095E80">
      <w:pPr>
        <w:pStyle w:val="ListParagraph"/>
        <w:keepNext/>
        <w:keepLines/>
        <w:numPr>
          <w:ilvl w:val="0"/>
          <w:numId w:val="28"/>
        </w:numPr>
        <w:spacing w:before="200" w:after="240" w:line="240" w:lineRule="auto"/>
        <w:contextualSpacing w:val="0"/>
        <w:outlineLvl w:val="2"/>
        <w:rPr>
          <w:rFonts w:ascii="Arial" w:eastAsiaTheme="majorEastAsia" w:hAnsi="Arial" w:cstheme="majorBidi"/>
          <w:b/>
          <w:bCs/>
          <w:vanish/>
          <w:color w:val="548DD4" w:themeColor="text2" w:themeTint="99"/>
          <w:sz w:val="28"/>
          <w:szCs w:val="24"/>
        </w:rPr>
      </w:pPr>
      <w:bookmarkStart w:id="287" w:name="_Toc9416389"/>
      <w:bookmarkStart w:id="288" w:name="_Toc9418261"/>
      <w:bookmarkStart w:id="289" w:name="_Toc9418375"/>
      <w:bookmarkStart w:id="290" w:name="_Toc9500939"/>
      <w:bookmarkStart w:id="291" w:name="_Toc9501054"/>
      <w:bookmarkStart w:id="292" w:name="_Toc9501169"/>
      <w:bookmarkStart w:id="293" w:name="_Toc9523202"/>
      <w:bookmarkStart w:id="294" w:name="_Toc9538621"/>
      <w:bookmarkStart w:id="295" w:name="_Toc9538873"/>
      <w:bookmarkEnd w:id="287"/>
      <w:bookmarkEnd w:id="288"/>
      <w:bookmarkEnd w:id="289"/>
      <w:bookmarkEnd w:id="290"/>
      <w:bookmarkEnd w:id="291"/>
      <w:bookmarkEnd w:id="292"/>
      <w:bookmarkEnd w:id="293"/>
      <w:bookmarkEnd w:id="294"/>
      <w:bookmarkEnd w:id="295"/>
    </w:p>
    <w:p w14:paraId="792E0344" w14:textId="77777777" w:rsidR="00723037" w:rsidRPr="005E4B6D" w:rsidRDefault="00723037" w:rsidP="005E4B6D">
      <w:pPr>
        <w:pStyle w:val="Heading2"/>
        <w:numPr>
          <w:ilvl w:val="1"/>
          <w:numId w:val="28"/>
        </w:numPr>
        <w:spacing w:after="240"/>
      </w:pPr>
      <w:bookmarkStart w:id="296" w:name="_Toc501572725"/>
      <w:bookmarkStart w:id="297" w:name="_Toc501155269"/>
      <w:bookmarkStart w:id="298" w:name="_Ref9413493"/>
      <w:bookmarkStart w:id="299" w:name="_Toc9538874"/>
      <w:r w:rsidRPr="005E4B6D">
        <w:t>Kết quả đạt được</w:t>
      </w:r>
      <w:bookmarkEnd w:id="296"/>
      <w:bookmarkEnd w:id="297"/>
      <w:bookmarkEnd w:id="298"/>
      <w:bookmarkEnd w:id="299"/>
    </w:p>
    <w:p w14:paraId="75403E03" w14:textId="77777777" w:rsidR="00723037" w:rsidRDefault="00723037" w:rsidP="005E4B6D">
      <w:pPr>
        <w:pStyle w:val="ListParagraph"/>
        <w:numPr>
          <w:ilvl w:val="0"/>
          <w:numId w:val="29"/>
        </w:numPr>
        <w:spacing w:before="60" w:after="0" w:line="288" w:lineRule="auto"/>
        <w:ind w:left="900" w:hanging="333"/>
        <w:rPr>
          <w:rFonts w:asciiTheme="minorHAnsi" w:eastAsia="Yu Gothic" w:hAnsiTheme="minorHAnsi" w:cstheme="minorHAnsi"/>
          <w:szCs w:val="26"/>
        </w:rPr>
      </w:pPr>
      <w:r>
        <w:rPr>
          <w:rFonts w:asciiTheme="minorHAnsi" w:eastAsia="Yu Gothic" w:hAnsiTheme="minorHAnsi" w:cstheme="minorHAnsi"/>
          <w:szCs w:val="26"/>
        </w:rPr>
        <w:t>Ứng dụng đã hoàn thành được yêu cầu được đặt ra.</w:t>
      </w:r>
    </w:p>
    <w:p w14:paraId="625AB2FC" w14:textId="77777777" w:rsidR="00727DF9" w:rsidRDefault="00727DF9" w:rsidP="00727DF9">
      <w:pPr>
        <w:pStyle w:val="ListParagraph"/>
        <w:numPr>
          <w:ilvl w:val="0"/>
          <w:numId w:val="29"/>
        </w:numPr>
        <w:spacing w:before="60" w:after="0" w:line="288" w:lineRule="auto"/>
        <w:ind w:left="900" w:hanging="333"/>
      </w:pPr>
      <w:r>
        <w:t>Hoàn thành các chức năng, hạng mục như đã yêu cầu.</w:t>
      </w:r>
    </w:p>
    <w:p w14:paraId="2C2F9069" w14:textId="47F55BEB" w:rsidR="00723037" w:rsidRDefault="00723037" w:rsidP="00723037">
      <w:pPr>
        <w:pStyle w:val="ListParagraph"/>
        <w:numPr>
          <w:ilvl w:val="0"/>
          <w:numId w:val="29"/>
        </w:numPr>
        <w:spacing w:before="60" w:after="0" w:line="288" w:lineRule="auto"/>
        <w:ind w:left="900" w:hanging="333"/>
        <w:rPr>
          <w:rFonts w:asciiTheme="minorHAnsi" w:eastAsia="Yu Gothic" w:hAnsiTheme="minorHAnsi" w:cstheme="minorHAnsi"/>
          <w:szCs w:val="26"/>
        </w:rPr>
      </w:pPr>
      <w:r>
        <w:rPr>
          <w:rFonts w:asciiTheme="minorHAnsi" w:eastAsia="Yu Gothic" w:hAnsiTheme="minorHAnsi" w:cstheme="minorHAnsi"/>
          <w:szCs w:val="26"/>
        </w:rPr>
        <w:t>Ứng dụng có giao diện đẹp và dễ sử dũng cũng như thân thiện cho người dùng.</w:t>
      </w:r>
    </w:p>
    <w:p w14:paraId="2AD41AD1" w14:textId="597328A4" w:rsidR="00727DF9" w:rsidRDefault="00727DF9" w:rsidP="005E4B6D">
      <w:pPr>
        <w:pStyle w:val="ListParagraph"/>
        <w:numPr>
          <w:ilvl w:val="0"/>
          <w:numId w:val="29"/>
        </w:numPr>
        <w:spacing w:before="60" w:after="0" w:line="288" w:lineRule="auto"/>
        <w:ind w:left="900" w:hanging="333"/>
        <w:rPr>
          <w:rFonts w:asciiTheme="minorHAnsi" w:eastAsia="Yu Gothic" w:hAnsiTheme="minorHAnsi" w:cstheme="minorHAnsi"/>
          <w:szCs w:val="26"/>
        </w:rPr>
      </w:pPr>
      <w:r>
        <w:rPr>
          <w:rFonts w:asciiTheme="minorHAnsi" w:eastAsia="Yu Gothic" w:hAnsiTheme="minorHAnsi" w:cstheme="minorHAnsi"/>
          <w:szCs w:val="26"/>
        </w:rPr>
        <w:t>Kết nối tới server ổn định, ngay cả khi tắt màn hình.</w:t>
      </w:r>
    </w:p>
    <w:p w14:paraId="02029ACA" w14:textId="77777777" w:rsidR="00DB1D3B" w:rsidRDefault="00723037" w:rsidP="00E53BEF">
      <w:pPr>
        <w:pStyle w:val="ListParagraph"/>
        <w:numPr>
          <w:ilvl w:val="0"/>
          <w:numId w:val="29"/>
        </w:numPr>
        <w:spacing w:before="60" w:after="0" w:line="288" w:lineRule="auto"/>
        <w:ind w:left="900" w:hanging="333"/>
        <w:rPr>
          <w:rFonts w:asciiTheme="minorHAnsi" w:eastAsia="Yu Gothic" w:hAnsiTheme="minorHAnsi" w:cstheme="minorHAnsi"/>
          <w:szCs w:val="26"/>
        </w:rPr>
      </w:pPr>
      <w:r>
        <w:rPr>
          <w:rFonts w:asciiTheme="minorHAnsi" w:eastAsia="Yu Gothic" w:hAnsiTheme="minorHAnsi" w:cstheme="minorHAnsi"/>
          <w:szCs w:val="26"/>
        </w:rPr>
        <w:t xml:space="preserve">Tuy nhiên bên cạnh đó do trong khoảng thời gian hạn chế vẫn còn một số </w:t>
      </w:r>
      <w:r w:rsidR="00E53BEF">
        <w:rPr>
          <w:rFonts w:asciiTheme="minorHAnsi" w:eastAsia="Yu Gothic" w:hAnsiTheme="minorHAnsi" w:cstheme="minorHAnsi"/>
          <w:szCs w:val="26"/>
        </w:rPr>
        <w:t>nhược điểm như</w:t>
      </w:r>
      <w:r w:rsidR="00DB1D3B">
        <w:rPr>
          <w:rFonts w:asciiTheme="minorHAnsi" w:eastAsia="Yu Gothic" w:hAnsiTheme="minorHAnsi" w:cstheme="minorHAnsi"/>
          <w:szCs w:val="26"/>
        </w:rPr>
        <w:t>:</w:t>
      </w:r>
    </w:p>
    <w:p w14:paraId="4BFC2E1A" w14:textId="77777777" w:rsidR="00DB1D3B" w:rsidRPr="005E4B6D" w:rsidRDefault="00DB1D3B" w:rsidP="005E4B6D">
      <w:pPr>
        <w:pStyle w:val="ListParagraph"/>
        <w:numPr>
          <w:ilvl w:val="0"/>
          <w:numId w:val="32"/>
        </w:numPr>
        <w:spacing w:after="0"/>
        <w:ind w:left="1260"/>
        <w:rPr>
          <w:rFonts w:asciiTheme="minorHAnsi" w:eastAsia="Yu Gothic" w:hAnsiTheme="minorHAnsi" w:cstheme="minorHAnsi"/>
          <w:szCs w:val="26"/>
        </w:rPr>
      </w:pPr>
      <w:r>
        <w:t>Các gói tin Json rất dễ bị bắt trên đường truyền.</w:t>
      </w:r>
    </w:p>
    <w:p w14:paraId="30A056D8" w14:textId="7CAF4D9A" w:rsidR="00E53BEF" w:rsidRDefault="00DB1D3B" w:rsidP="005E4B6D">
      <w:pPr>
        <w:pStyle w:val="ListParagraph"/>
        <w:numPr>
          <w:ilvl w:val="0"/>
          <w:numId w:val="32"/>
        </w:numPr>
        <w:spacing w:after="0"/>
        <w:ind w:left="1260"/>
        <w:rPr>
          <w:rFonts w:asciiTheme="minorHAnsi" w:eastAsia="Yu Gothic" w:hAnsiTheme="minorHAnsi" w:cstheme="minorHAnsi"/>
          <w:szCs w:val="26"/>
        </w:rPr>
      </w:pPr>
      <w:r>
        <w:t>Giao diện còn hiện tượng giật, lag</w:t>
      </w:r>
      <w:r w:rsidR="00723037">
        <w:rPr>
          <w:rFonts w:asciiTheme="minorHAnsi" w:eastAsia="Yu Gothic" w:hAnsiTheme="minorHAnsi" w:cstheme="minorHAnsi"/>
          <w:szCs w:val="26"/>
        </w:rPr>
        <w:t>.</w:t>
      </w:r>
      <w:r w:rsidR="00E53BEF" w:rsidRPr="00E53BEF">
        <w:rPr>
          <w:rFonts w:asciiTheme="minorHAnsi" w:eastAsia="Yu Gothic" w:hAnsiTheme="minorHAnsi" w:cstheme="minorHAnsi"/>
          <w:szCs w:val="26"/>
        </w:rPr>
        <w:t xml:space="preserve"> </w:t>
      </w:r>
    </w:p>
    <w:p w14:paraId="7A8BF6A3" w14:textId="6681B3E3" w:rsidR="00DB1D3B" w:rsidRPr="00C43203" w:rsidRDefault="00DB1D3B" w:rsidP="005E4B6D">
      <w:pPr>
        <w:pStyle w:val="ListParagraph"/>
        <w:numPr>
          <w:ilvl w:val="0"/>
          <w:numId w:val="32"/>
        </w:numPr>
        <w:spacing w:after="0"/>
        <w:ind w:left="1260"/>
        <w:rPr>
          <w:rFonts w:asciiTheme="minorHAnsi" w:eastAsia="Yu Gothic" w:hAnsiTheme="minorHAnsi" w:cstheme="minorHAnsi"/>
          <w:szCs w:val="26"/>
        </w:rPr>
      </w:pPr>
      <w:r>
        <w:t>Phiên bản socket.io client hiện tại chỉ hỗ trợ các dòng điện thoại chạy hệ điều hành Android phiên bản từ 8.1 (API level 27) trở xuống</w:t>
      </w:r>
    </w:p>
    <w:p w14:paraId="6E61087D" w14:textId="77777777" w:rsidR="00723037" w:rsidRPr="005E4B6D" w:rsidRDefault="00723037" w:rsidP="005E4B6D">
      <w:pPr>
        <w:pStyle w:val="Heading2"/>
        <w:numPr>
          <w:ilvl w:val="1"/>
          <w:numId w:val="28"/>
        </w:numPr>
        <w:spacing w:after="240"/>
      </w:pPr>
      <w:bookmarkStart w:id="300" w:name="_Toc501572726"/>
      <w:bookmarkStart w:id="301" w:name="_Toc501155270"/>
      <w:bookmarkStart w:id="302" w:name="_Toc9538875"/>
      <w:r w:rsidRPr="005E4B6D">
        <w:t>Phương hướng phát triển cho đồ án</w:t>
      </w:r>
      <w:bookmarkEnd w:id="300"/>
      <w:bookmarkEnd w:id="301"/>
      <w:bookmarkEnd w:id="302"/>
    </w:p>
    <w:p w14:paraId="1B8F8EB6" w14:textId="7B403D59" w:rsidR="00723037" w:rsidRDefault="00723037" w:rsidP="005E4B6D">
      <w:pPr>
        <w:pStyle w:val="ListParagraph"/>
        <w:numPr>
          <w:ilvl w:val="0"/>
          <w:numId w:val="29"/>
        </w:numPr>
        <w:spacing w:before="60" w:after="0" w:line="288" w:lineRule="auto"/>
        <w:ind w:left="900" w:hanging="333"/>
        <w:rPr>
          <w:rFonts w:asciiTheme="minorHAnsi" w:eastAsia="Yu Gothic" w:hAnsiTheme="minorHAnsi" w:cstheme="minorHAnsi"/>
          <w:szCs w:val="26"/>
        </w:rPr>
      </w:pPr>
      <w:r>
        <w:rPr>
          <w:rFonts w:asciiTheme="minorHAnsi" w:eastAsia="Yu Gothic" w:hAnsiTheme="minorHAnsi" w:cstheme="minorHAnsi"/>
          <w:szCs w:val="26"/>
        </w:rPr>
        <w:t>Một số phương hướng phát triển sau khi hoàn thành đồ án:</w:t>
      </w:r>
    </w:p>
    <w:p w14:paraId="6D6293C9" w14:textId="62D79119" w:rsidR="00723037" w:rsidRDefault="006A1F29" w:rsidP="005E4B6D">
      <w:pPr>
        <w:pStyle w:val="ListParagraph"/>
        <w:numPr>
          <w:ilvl w:val="0"/>
          <w:numId w:val="32"/>
        </w:numPr>
        <w:spacing w:after="0"/>
        <w:ind w:left="1260"/>
        <w:rPr>
          <w:rFonts w:asciiTheme="minorHAnsi" w:eastAsia="Yu Gothic" w:hAnsiTheme="minorHAnsi" w:cstheme="minorHAnsi"/>
          <w:szCs w:val="26"/>
        </w:rPr>
      </w:pPr>
      <w:r>
        <w:rPr>
          <w:rFonts w:asciiTheme="minorHAnsi" w:eastAsia="Yu Gothic" w:hAnsiTheme="minorHAnsi" w:cstheme="minorHAnsi"/>
          <w:szCs w:val="26"/>
        </w:rPr>
        <w:t>Tăng cường bảo mật bằng cách mã hoá các gói tin JSON giao tiếp giữa client và server</w:t>
      </w:r>
      <w:r w:rsidR="00723037">
        <w:rPr>
          <w:rFonts w:asciiTheme="minorHAnsi" w:eastAsia="Yu Gothic" w:hAnsiTheme="minorHAnsi" w:cstheme="minorHAnsi"/>
          <w:szCs w:val="26"/>
        </w:rPr>
        <w:t>.</w:t>
      </w:r>
    </w:p>
    <w:p w14:paraId="79CC84A5" w14:textId="099271F4" w:rsidR="00723037" w:rsidRDefault="00723037" w:rsidP="001F2913">
      <w:pPr>
        <w:pStyle w:val="ListParagraph"/>
        <w:numPr>
          <w:ilvl w:val="0"/>
          <w:numId w:val="32"/>
        </w:numPr>
        <w:spacing w:after="0"/>
        <w:ind w:left="1260"/>
        <w:rPr>
          <w:rFonts w:asciiTheme="minorHAnsi" w:eastAsia="Yu Gothic" w:hAnsiTheme="minorHAnsi" w:cstheme="minorHAnsi"/>
          <w:szCs w:val="26"/>
        </w:rPr>
      </w:pPr>
      <w:r>
        <w:rPr>
          <w:rFonts w:asciiTheme="minorHAnsi" w:eastAsia="Yu Gothic" w:hAnsiTheme="minorHAnsi" w:cstheme="minorHAnsi"/>
          <w:szCs w:val="26"/>
        </w:rPr>
        <w:t>Phát triển trên các nền tảng di động khác cụ thể là IOS</w:t>
      </w:r>
      <w:r w:rsidR="001F2913">
        <w:rPr>
          <w:rFonts w:asciiTheme="minorHAnsi" w:eastAsia="Yu Gothic" w:hAnsiTheme="minorHAnsi" w:cstheme="minorHAnsi"/>
          <w:szCs w:val="26"/>
        </w:rPr>
        <w:t>.</w:t>
      </w:r>
    </w:p>
    <w:p w14:paraId="31E9BEEA" w14:textId="62903AB8" w:rsidR="005E4B6D" w:rsidRDefault="003415E4" w:rsidP="005E4B6D">
      <w:pPr>
        <w:pStyle w:val="ListParagraph"/>
        <w:numPr>
          <w:ilvl w:val="0"/>
          <w:numId w:val="32"/>
        </w:numPr>
        <w:spacing w:after="0"/>
        <w:ind w:left="1260"/>
        <w:rPr>
          <w:rFonts w:asciiTheme="minorHAnsi" w:eastAsia="Yu Gothic" w:hAnsiTheme="minorHAnsi" w:cstheme="minorHAnsi"/>
          <w:szCs w:val="26"/>
        </w:rPr>
      </w:pPr>
      <w:r>
        <w:rPr>
          <w:rFonts w:asciiTheme="minorHAnsi" w:eastAsia="Yu Gothic" w:hAnsiTheme="minorHAnsi" w:cstheme="minorHAnsi"/>
          <w:szCs w:val="26"/>
        </w:rPr>
        <w:t xml:space="preserve">Sử dụng một giao tiếp khác trên client hoặc nâng cấp thư viện </w:t>
      </w:r>
      <w:r w:rsidRPr="005E4B6D">
        <w:rPr>
          <w:rStyle w:val="CommandlineChar"/>
        </w:rPr>
        <w:t>socket.io-client</w:t>
      </w:r>
      <w:r>
        <w:rPr>
          <w:rFonts w:asciiTheme="minorHAnsi" w:eastAsia="Yu Gothic" w:hAnsiTheme="minorHAnsi" w:cstheme="minorHAnsi"/>
          <w:szCs w:val="26"/>
        </w:rPr>
        <w:t xml:space="preserve"> để ứng dụng có thể chạy được trên hệ điều hành Android phiên bản 9.0 trở lên.</w:t>
      </w:r>
    </w:p>
    <w:p w14:paraId="461C9DFE" w14:textId="35E869C2" w:rsidR="004404E8" w:rsidRDefault="003A0467" w:rsidP="00C919E6">
      <w:pPr>
        <w:pStyle w:val="ListParagraph"/>
        <w:numPr>
          <w:ilvl w:val="0"/>
          <w:numId w:val="32"/>
        </w:numPr>
        <w:spacing w:after="0"/>
        <w:ind w:left="1260"/>
      </w:pPr>
      <w:r>
        <w:t>Thiết kế giao diện bắt mắt hơn.</w:t>
      </w:r>
    </w:p>
    <w:p w14:paraId="6C749038" w14:textId="79105E6A" w:rsidR="003A0467" w:rsidRDefault="001138CD" w:rsidP="005E4B6D">
      <w:pPr>
        <w:pStyle w:val="ListParagraph"/>
        <w:numPr>
          <w:ilvl w:val="0"/>
          <w:numId w:val="32"/>
        </w:numPr>
        <w:spacing w:after="0"/>
        <w:ind w:left="1260"/>
      </w:pPr>
      <w:r>
        <w:t>Cài đặt thêm tính năng chat nhóm.</w:t>
      </w:r>
    </w:p>
    <w:p w14:paraId="040307F7" w14:textId="486C6896" w:rsidR="001138CD" w:rsidRDefault="001138CD" w:rsidP="005E4B6D">
      <w:pPr>
        <w:pStyle w:val="ListParagraph"/>
        <w:numPr>
          <w:ilvl w:val="0"/>
          <w:numId w:val="32"/>
        </w:numPr>
        <w:spacing w:after="0"/>
        <w:ind w:left="1260"/>
      </w:pPr>
      <w:r>
        <w:t>Tích hợp AR API của Google Maps</w:t>
      </w:r>
      <w:r w:rsidR="004A0978">
        <w:t xml:space="preserve"> để sử dụng tính năng xem bản đồ thực tế tăng cường</w:t>
      </w:r>
      <w:r>
        <w:t>.</w:t>
      </w:r>
    </w:p>
    <w:p w14:paraId="75039378" w14:textId="01C2CD30" w:rsidR="00AB0B47" w:rsidRDefault="00AB0B47" w:rsidP="00AB0B47">
      <w:pPr>
        <w:pStyle w:val="Heading2"/>
        <w:numPr>
          <w:ilvl w:val="1"/>
          <w:numId w:val="28"/>
        </w:numPr>
        <w:spacing w:after="240"/>
      </w:pPr>
      <w:bookmarkStart w:id="303" w:name="_Toc9538876"/>
      <w:r>
        <w:t>Kết luận</w:t>
      </w:r>
      <w:bookmarkEnd w:id="303"/>
    </w:p>
    <w:p w14:paraId="45961F48" w14:textId="3D4CEC15" w:rsidR="001138CD" w:rsidRDefault="00AB0B47" w:rsidP="005E4B6D">
      <w:pPr>
        <w:pStyle w:val="ListParagraph"/>
        <w:spacing w:before="60" w:line="288" w:lineRule="auto"/>
        <w:ind w:left="0" w:firstLine="720"/>
      </w:pPr>
      <w:r w:rsidRPr="005E4B6D">
        <w:rPr>
          <w:rFonts w:eastAsia="Times New Roman"/>
          <w:szCs w:val="24"/>
        </w:rPr>
        <w:t xml:space="preserve">Đây là sản phẩm đầu tiên </w:t>
      </w:r>
      <w:r w:rsidR="008F36CD">
        <w:rPr>
          <w:rFonts w:eastAsia="Times New Roman"/>
          <w:szCs w:val="24"/>
        </w:rPr>
        <w:t>em</w:t>
      </w:r>
      <w:r w:rsidRPr="005E4B6D">
        <w:rPr>
          <w:rFonts w:eastAsia="Times New Roman"/>
          <w:szCs w:val="24"/>
        </w:rPr>
        <w:t xml:space="preserve"> viết bằng </w:t>
      </w:r>
      <w:r w:rsidR="003607FB" w:rsidRPr="005E4B6D">
        <w:rPr>
          <w:rFonts w:eastAsia="Times New Roman"/>
          <w:szCs w:val="24"/>
        </w:rPr>
        <w:t>Android Studio nên còn nhiều thiếu sót</w:t>
      </w:r>
      <w:r w:rsidR="003607FB">
        <w:rPr>
          <w:rFonts w:eastAsia="Times New Roman"/>
          <w:szCs w:val="24"/>
        </w:rPr>
        <w:t>, nhưng sẽ liên tục được cải thiện trong tương lai</w:t>
      </w:r>
      <w:r w:rsidR="003607FB" w:rsidRPr="005E4B6D">
        <w:rPr>
          <w:rFonts w:eastAsia="Times New Roman"/>
          <w:szCs w:val="24"/>
        </w:rPr>
        <w:t>. Hi vọng đồ án này sẽ giúp ích cho các bạn học sinh đến tham quan trường và làm tiền đ</w:t>
      </w:r>
      <w:r w:rsidR="003607FB">
        <w:t xml:space="preserve">ề cho các đồ án </w:t>
      </w:r>
      <w:r w:rsidR="007A2802">
        <w:t>về Android, Node.js sau này.</w:t>
      </w:r>
      <w:r w:rsidR="0005380A">
        <w:t xml:space="preserve"> Một lần nữa, em xin cảm ơn ThS</w:t>
      </w:r>
      <w:r w:rsidR="00982E2A">
        <w:t>.</w:t>
      </w:r>
      <w:r w:rsidR="0005380A">
        <w:t xml:space="preserve"> Nguyễn Đức Tiến đã định hướng giúp em thực hiện đồ án này, cảm ơn Công ty TNHH Công nghệ và Truyền thông MDC đã hỗ trợ và giúp đỡ em</w:t>
      </w:r>
      <w:r w:rsidR="00A25D8B">
        <w:t xml:space="preserve"> rất nhiều</w:t>
      </w:r>
      <w:r w:rsidR="0005380A">
        <w:t xml:space="preserve"> trong quá trình làm đồ án.</w:t>
      </w:r>
    </w:p>
    <w:p w14:paraId="5C0561B0" w14:textId="1CE1306B" w:rsidR="004404E8" w:rsidRDefault="004404E8">
      <w:pPr>
        <w:jc w:val="left"/>
        <w:rPr>
          <w:rFonts w:ascii="Arial" w:hAnsi="Arial"/>
          <w:b/>
          <w:bCs/>
          <w:color w:val="0F243E" w:themeColor="text2" w:themeShade="80"/>
          <w:sz w:val="36"/>
        </w:rPr>
      </w:pPr>
    </w:p>
    <w:p w14:paraId="706BC7A3" w14:textId="52E5FC1A" w:rsidR="00C5042C" w:rsidRDefault="00C5042C" w:rsidP="00C5042C">
      <w:pPr>
        <w:pStyle w:val="Heading1"/>
      </w:pPr>
      <w:bookmarkStart w:id="304" w:name="_Toc9538877"/>
      <w:r>
        <w:t>TÀI LIỆU THAM KHẢO</w:t>
      </w:r>
      <w:bookmarkEnd w:id="304"/>
    </w:p>
    <w:p w14:paraId="71D69F61" w14:textId="77777777" w:rsidR="00C5042C" w:rsidRDefault="00C5042C" w:rsidP="00C5042C">
      <w:pPr>
        <w:pStyle w:val="NormalWeb"/>
        <w:spacing w:before="0" w:beforeAutospacing="0" w:after="0" w:afterAutospacing="0" w:line="288" w:lineRule="auto"/>
        <w:rPr>
          <w:b/>
          <w:szCs w:val="26"/>
        </w:rPr>
      </w:pPr>
    </w:p>
    <w:p w14:paraId="51AD41CD" w14:textId="52299EC0" w:rsidR="00C5042C" w:rsidRPr="00223363" w:rsidRDefault="00C5042C" w:rsidP="00C5042C">
      <w:pPr>
        <w:pStyle w:val="NormalWeb"/>
        <w:spacing w:before="0" w:beforeAutospacing="0" w:after="0" w:afterAutospacing="0" w:line="288" w:lineRule="auto"/>
        <w:rPr>
          <w:b/>
          <w:szCs w:val="26"/>
        </w:rPr>
      </w:pPr>
      <w:r w:rsidRPr="00223363">
        <w:rPr>
          <w:b/>
          <w:szCs w:val="26"/>
        </w:rPr>
        <w:t xml:space="preserve">* </w:t>
      </w:r>
      <w:r w:rsidRPr="00223363">
        <w:rPr>
          <w:b/>
          <w:i/>
          <w:szCs w:val="26"/>
        </w:rPr>
        <w:t xml:space="preserve">Danh mục </w:t>
      </w:r>
      <w:r w:rsidR="00694A2C">
        <w:rPr>
          <w:b/>
          <w:i/>
          <w:szCs w:val="26"/>
        </w:rPr>
        <w:t>website</w:t>
      </w:r>
      <w:r w:rsidRPr="00223363">
        <w:rPr>
          <w:b/>
          <w:i/>
          <w:szCs w:val="26"/>
        </w:rPr>
        <w:t>:</w:t>
      </w:r>
    </w:p>
    <w:p w14:paraId="172429AB" w14:textId="3C753A9B" w:rsidR="00A20CE5" w:rsidRDefault="00A20CE5" w:rsidP="00C5042C">
      <w:pPr>
        <w:numPr>
          <w:ilvl w:val="0"/>
          <w:numId w:val="1"/>
        </w:numPr>
        <w:spacing w:line="288" w:lineRule="auto"/>
        <w:rPr>
          <w:szCs w:val="26"/>
        </w:rPr>
      </w:pPr>
      <w:r w:rsidRPr="00A20CE5">
        <w:rPr>
          <w:szCs w:val="26"/>
        </w:rPr>
        <w:t>Android: Custom Title Bar</w:t>
      </w:r>
      <w:r>
        <w:rPr>
          <w:szCs w:val="26"/>
        </w:rPr>
        <w:t>:</w:t>
      </w:r>
    </w:p>
    <w:p w14:paraId="78562EB0" w14:textId="54373390" w:rsidR="00A20CE5" w:rsidRDefault="003F38FD" w:rsidP="00C919E6">
      <w:pPr>
        <w:spacing w:line="288" w:lineRule="auto"/>
        <w:ind w:left="360"/>
        <w:rPr>
          <w:szCs w:val="26"/>
        </w:rPr>
      </w:pPr>
      <w:hyperlink r:id="rId170" w:history="1">
        <w:r w:rsidR="00A20CE5">
          <w:rPr>
            <w:rStyle w:val="Hyperlink"/>
          </w:rPr>
          <w:t>https://stackoverflow.com/questions/3157522/android-custom-title-bar</w:t>
        </w:r>
      </w:hyperlink>
    </w:p>
    <w:p w14:paraId="051AFAA4" w14:textId="3BB8E8EB" w:rsidR="00A20CE5" w:rsidRDefault="00A20CE5" w:rsidP="00C5042C">
      <w:pPr>
        <w:numPr>
          <w:ilvl w:val="0"/>
          <w:numId w:val="1"/>
        </w:numPr>
        <w:spacing w:line="288" w:lineRule="auto"/>
        <w:rPr>
          <w:szCs w:val="26"/>
        </w:rPr>
      </w:pPr>
      <w:r w:rsidRPr="00A20CE5">
        <w:rPr>
          <w:szCs w:val="26"/>
        </w:rPr>
        <w:t>DATA BINDING TRONG ANDROID</w:t>
      </w:r>
      <w:r>
        <w:rPr>
          <w:szCs w:val="26"/>
        </w:rPr>
        <w:t>:</w:t>
      </w:r>
    </w:p>
    <w:p w14:paraId="3FCC553D" w14:textId="5505D655" w:rsidR="00A20CE5" w:rsidRDefault="003F38FD" w:rsidP="00C919E6">
      <w:pPr>
        <w:spacing w:line="288" w:lineRule="auto"/>
        <w:ind w:left="360"/>
        <w:rPr>
          <w:szCs w:val="26"/>
        </w:rPr>
      </w:pPr>
      <w:hyperlink r:id="rId171" w:history="1">
        <w:r w:rsidR="00A20CE5">
          <w:rPr>
            <w:rStyle w:val="Hyperlink"/>
          </w:rPr>
          <w:t>https://viblo.asia/p/data-binding-trong-android-Do754EpJKM6</w:t>
        </w:r>
      </w:hyperlink>
    </w:p>
    <w:p w14:paraId="73CFB526" w14:textId="103967D5" w:rsidR="00A20CE5" w:rsidRDefault="00A20CE5" w:rsidP="00C5042C">
      <w:pPr>
        <w:numPr>
          <w:ilvl w:val="0"/>
          <w:numId w:val="1"/>
        </w:numPr>
        <w:spacing w:line="288" w:lineRule="auto"/>
        <w:rPr>
          <w:szCs w:val="26"/>
        </w:rPr>
      </w:pPr>
      <w:r w:rsidRPr="00A20CE5">
        <w:rPr>
          <w:szCs w:val="26"/>
        </w:rPr>
        <w:t>Socket.IO-client Java</w:t>
      </w:r>
      <w:r w:rsidR="00921206">
        <w:rPr>
          <w:szCs w:val="26"/>
        </w:rPr>
        <w:t>:</w:t>
      </w:r>
    </w:p>
    <w:p w14:paraId="67434728" w14:textId="7F72A805" w:rsidR="00A20CE5" w:rsidRDefault="003F38FD" w:rsidP="00C919E6">
      <w:pPr>
        <w:spacing w:line="288" w:lineRule="auto"/>
        <w:ind w:left="360"/>
        <w:rPr>
          <w:szCs w:val="26"/>
        </w:rPr>
      </w:pPr>
      <w:hyperlink r:id="rId172" w:history="1">
        <w:r w:rsidR="00A20CE5">
          <w:rPr>
            <w:rStyle w:val="Hyperlink"/>
          </w:rPr>
          <w:t>https://github.com/socketio/socket.io-client-java</w:t>
        </w:r>
      </w:hyperlink>
    </w:p>
    <w:p w14:paraId="0A025994" w14:textId="532D699C" w:rsidR="00A20CE5" w:rsidRDefault="00921206" w:rsidP="00C5042C">
      <w:pPr>
        <w:numPr>
          <w:ilvl w:val="0"/>
          <w:numId w:val="1"/>
        </w:numPr>
        <w:spacing w:line="288" w:lineRule="auto"/>
        <w:rPr>
          <w:szCs w:val="26"/>
        </w:rPr>
      </w:pPr>
      <w:r w:rsidRPr="00921206">
        <w:rPr>
          <w:szCs w:val="26"/>
        </w:rPr>
        <w:t>Android Spinner</w:t>
      </w:r>
      <w:r>
        <w:rPr>
          <w:szCs w:val="26"/>
        </w:rPr>
        <w:t>:</w:t>
      </w:r>
    </w:p>
    <w:p w14:paraId="245B5E2E" w14:textId="40161D2F" w:rsidR="00A20CE5" w:rsidRDefault="003F38FD" w:rsidP="00C919E6">
      <w:pPr>
        <w:spacing w:line="288" w:lineRule="auto"/>
        <w:ind w:left="360"/>
        <w:rPr>
          <w:szCs w:val="26"/>
        </w:rPr>
      </w:pPr>
      <w:hyperlink r:id="rId173" w:history="1">
        <w:r w:rsidR="00921206">
          <w:rPr>
            <w:rStyle w:val="Hyperlink"/>
          </w:rPr>
          <w:t>https://stackoverflow.com/questions/5335306/how-can-i-get-an-event-in-android-spinner-when-the-current-selected-item-is-sele</w:t>
        </w:r>
      </w:hyperlink>
    </w:p>
    <w:p w14:paraId="7EC22F29" w14:textId="483A407B" w:rsidR="00C5042C" w:rsidRDefault="00921206" w:rsidP="00C5042C">
      <w:pPr>
        <w:numPr>
          <w:ilvl w:val="0"/>
          <w:numId w:val="1"/>
        </w:numPr>
        <w:spacing w:line="288" w:lineRule="auto"/>
        <w:rPr>
          <w:szCs w:val="26"/>
        </w:rPr>
      </w:pPr>
      <w:r w:rsidRPr="00921206">
        <w:rPr>
          <w:szCs w:val="26"/>
        </w:rPr>
        <w:t>Sử dụng viewpager và Tablayout trong android</w:t>
      </w:r>
      <w:r>
        <w:rPr>
          <w:szCs w:val="26"/>
        </w:rPr>
        <w:t>:</w:t>
      </w:r>
    </w:p>
    <w:p w14:paraId="3C5B5D14" w14:textId="7452AD81" w:rsidR="00C5042C" w:rsidRPr="00223363" w:rsidRDefault="003F38FD" w:rsidP="00C919E6">
      <w:pPr>
        <w:spacing w:line="288" w:lineRule="auto"/>
        <w:ind w:firstLine="360"/>
        <w:rPr>
          <w:szCs w:val="26"/>
        </w:rPr>
      </w:pPr>
      <w:hyperlink r:id="rId174" w:history="1">
        <w:r w:rsidR="007A4CF5" w:rsidRPr="00C919E6">
          <w:rPr>
            <w:rStyle w:val="Hyperlink"/>
          </w:rPr>
          <w:t>https://androidcoban.com/su-dung-viewpager-va-tablayout-trong-android.html</w:t>
        </w:r>
      </w:hyperlink>
    </w:p>
    <w:p w14:paraId="3D816440" w14:textId="07E3E755" w:rsidR="003C7C6F" w:rsidRDefault="00C5042C" w:rsidP="004746F0">
      <w:r>
        <w:br w:type="page"/>
      </w:r>
    </w:p>
    <w:p w14:paraId="783311D7" w14:textId="27EFC9BD" w:rsidR="00C5042C" w:rsidRDefault="00C5042C" w:rsidP="00C919E6">
      <w:pPr>
        <w:pStyle w:val="Heading1"/>
      </w:pPr>
      <w:bookmarkStart w:id="305" w:name="_Toc9538878"/>
      <w:r w:rsidRPr="007A0083">
        <w:t>PHỤ LỤC</w:t>
      </w:r>
      <w:bookmarkEnd w:id="305"/>
    </w:p>
    <w:p w14:paraId="351B0D03" w14:textId="77777777" w:rsidR="003C7C6F" w:rsidRPr="003C7C6F" w:rsidRDefault="003C7C6F" w:rsidP="003C7C6F"/>
    <w:p w14:paraId="5A4065AE" w14:textId="703902DB" w:rsidR="00C5042C" w:rsidRDefault="00C5042C" w:rsidP="004746F0">
      <w:pPr>
        <w:pStyle w:val="Heading2"/>
        <w:numPr>
          <w:ilvl w:val="0"/>
          <w:numId w:val="0"/>
        </w:numPr>
        <w:ind w:left="1890" w:hanging="1890"/>
      </w:pPr>
      <w:bookmarkStart w:id="306" w:name="_Toc9538879"/>
      <w:r w:rsidRPr="00C33E2B">
        <w:rPr>
          <w:u w:val="single"/>
        </w:rPr>
        <w:t>PHỤ LỤC 1</w:t>
      </w:r>
      <w:r w:rsidRPr="004E771C">
        <w:t>:</w:t>
      </w:r>
      <w:r>
        <w:t xml:space="preserve"> </w:t>
      </w:r>
      <w:r w:rsidR="007A4CF5">
        <w:t>Hướng dẫn mở commandline trên các hệ điều hành</w:t>
      </w:r>
      <w:bookmarkEnd w:id="306"/>
    </w:p>
    <w:p w14:paraId="17F2647B" w14:textId="5CCED15B" w:rsidR="007A4CF5" w:rsidRDefault="007A4CF5" w:rsidP="00C919E6">
      <w:pPr>
        <w:pStyle w:val="ListParagraph"/>
        <w:numPr>
          <w:ilvl w:val="0"/>
          <w:numId w:val="29"/>
        </w:numPr>
        <w:spacing w:before="60" w:after="0" w:line="288" w:lineRule="auto"/>
        <w:ind w:left="900" w:hanging="333"/>
        <w:rPr>
          <w:szCs w:val="26"/>
        </w:rPr>
      </w:pPr>
      <w:r>
        <w:rPr>
          <w:szCs w:val="26"/>
        </w:rPr>
        <w:t>Trên windows</w:t>
      </w:r>
      <w:r w:rsidR="004A7136">
        <w:rPr>
          <w:szCs w:val="26"/>
        </w:rPr>
        <w:t xml:space="preserve"> (Command prompt)</w:t>
      </w:r>
      <w:r>
        <w:rPr>
          <w:szCs w:val="26"/>
        </w:rPr>
        <w:t>:</w:t>
      </w:r>
    </w:p>
    <w:p w14:paraId="05807C5C" w14:textId="4BCDE8E2" w:rsidR="00C5042C" w:rsidRPr="00C919E6" w:rsidRDefault="007A4CF5" w:rsidP="007A4CF5">
      <w:pPr>
        <w:pStyle w:val="ListParagraph"/>
        <w:numPr>
          <w:ilvl w:val="0"/>
          <w:numId w:val="32"/>
        </w:numPr>
        <w:spacing w:after="0"/>
        <w:ind w:left="1260"/>
        <w:rPr>
          <w:szCs w:val="26"/>
        </w:rPr>
      </w:pPr>
      <w:r>
        <w:rPr>
          <w:szCs w:val="26"/>
        </w:rPr>
        <w:t xml:space="preserve">Nhấn tổ hợp phím </w:t>
      </w:r>
      <w:r w:rsidRPr="009251EF">
        <w:rPr>
          <w:rStyle w:val="CommandlineChar"/>
          <w:sz w:val="24"/>
        </w:rPr>
        <w:sym w:font="Wingdings" w:char="F0FF"/>
      </w:r>
      <w:r>
        <w:rPr>
          <w:szCs w:val="26"/>
        </w:rPr>
        <w:t xml:space="preserve"> + </w:t>
      </w:r>
      <w:r w:rsidR="004A7136" w:rsidRPr="00C919E6">
        <w:rPr>
          <w:rStyle w:val="CommandlineChar"/>
        </w:rPr>
        <w:t>R</w:t>
      </w:r>
      <w:r w:rsidR="004A7136" w:rsidRPr="00C919E6">
        <w:t xml:space="preserve">, gõ </w:t>
      </w:r>
      <w:r w:rsidR="004A7136" w:rsidRPr="00C919E6">
        <w:rPr>
          <w:rStyle w:val="CommandlineChar"/>
        </w:rPr>
        <w:t>cmd</w:t>
      </w:r>
      <w:r w:rsidR="004A7136">
        <w:t xml:space="preserve">, nhấn </w:t>
      </w:r>
      <w:r w:rsidR="004A7136" w:rsidRPr="00C919E6">
        <w:rPr>
          <w:rStyle w:val="CommandlineChar"/>
        </w:rPr>
        <w:t>enter</w:t>
      </w:r>
      <w:r w:rsidR="004A7136">
        <w:t>:</w:t>
      </w:r>
    </w:p>
    <w:p w14:paraId="356BFB12" w14:textId="1C362B5E" w:rsidR="004A7136" w:rsidRDefault="004A7136" w:rsidP="004A7136">
      <w:pPr>
        <w:pStyle w:val="ListParagraph"/>
        <w:spacing w:after="0"/>
        <w:ind w:left="0"/>
        <w:jc w:val="center"/>
        <w:rPr>
          <w:szCs w:val="26"/>
        </w:rPr>
      </w:pPr>
      <w:r>
        <w:rPr>
          <w:noProof/>
        </w:rPr>
        <w:drawing>
          <wp:inline distT="0" distB="0" distL="0" distR="0" wp14:anchorId="661D7A73" wp14:editId="40A07B2F">
            <wp:extent cx="5457143" cy="3314286"/>
            <wp:effectExtent l="19050" t="1905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57143" cy="3314286"/>
                    </a:xfrm>
                    <a:prstGeom prst="rect">
                      <a:avLst/>
                    </a:prstGeom>
                    <a:ln>
                      <a:solidFill>
                        <a:schemeClr val="tx1"/>
                      </a:solidFill>
                    </a:ln>
                  </pic:spPr>
                </pic:pic>
              </a:graphicData>
            </a:graphic>
          </wp:inline>
        </w:drawing>
      </w:r>
    </w:p>
    <w:p w14:paraId="652A68C6" w14:textId="77777777" w:rsidR="004A7136" w:rsidRDefault="004A7136" w:rsidP="004A7136">
      <w:pPr>
        <w:pStyle w:val="ListParagraph"/>
        <w:spacing w:after="0"/>
        <w:ind w:left="0"/>
        <w:jc w:val="center"/>
        <w:rPr>
          <w:szCs w:val="26"/>
        </w:rPr>
      </w:pPr>
    </w:p>
    <w:p w14:paraId="51468B9C" w14:textId="37F35549" w:rsidR="004A7136" w:rsidRPr="00C919E6" w:rsidRDefault="004A7136" w:rsidP="00C919E6">
      <w:pPr>
        <w:pStyle w:val="ListParagraph"/>
        <w:keepNext/>
        <w:keepLines/>
        <w:numPr>
          <w:ilvl w:val="0"/>
          <w:numId w:val="32"/>
        </w:numPr>
        <w:spacing w:after="0"/>
        <w:ind w:left="1267"/>
        <w:rPr>
          <w:szCs w:val="26"/>
        </w:rPr>
      </w:pPr>
      <w:r>
        <w:rPr>
          <w:szCs w:val="26"/>
        </w:rPr>
        <w:t xml:space="preserve">Để mở commandline trên 1 thư mục nhất định, gõ </w:t>
      </w:r>
      <w:r w:rsidRPr="00C919E6">
        <w:rPr>
          <w:rStyle w:val="CommandlineChar"/>
        </w:rPr>
        <w:t>cmd</w:t>
      </w:r>
      <w:r>
        <w:rPr>
          <w:szCs w:val="26"/>
        </w:rPr>
        <w:t xml:space="preserve"> vào thanh địa chỉ của thư mục đó, nh</w:t>
      </w:r>
      <w:r>
        <w:t xml:space="preserve">ấn </w:t>
      </w:r>
      <w:r w:rsidRPr="00C43203">
        <w:rPr>
          <w:rStyle w:val="CommandlineChar"/>
        </w:rPr>
        <w:t>enter</w:t>
      </w:r>
      <w:r>
        <w:t>:</w:t>
      </w:r>
    </w:p>
    <w:p w14:paraId="0D1B9017" w14:textId="250DDD89" w:rsidR="004A7136" w:rsidRPr="00C43203" w:rsidRDefault="004A7136" w:rsidP="00C919E6">
      <w:pPr>
        <w:pStyle w:val="ListParagraph"/>
        <w:spacing w:after="0"/>
        <w:ind w:left="0"/>
        <w:jc w:val="center"/>
        <w:rPr>
          <w:szCs w:val="26"/>
        </w:rPr>
      </w:pPr>
      <w:r>
        <w:rPr>
          <w:noProof/>
        </w:rPr>
        <w:drawing>
          <wp:inline distT="0" distB="0" distL="0" distR="0" wp14:anchorId="1FF893D5" wp14:editId="42D2F5C4">
            <wp:extent cx="3504762" cy="2057143"/>
            <wp:effectExtent l="19050" t="1905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04762" cy="2057143"/>
                    </a:xfrm>
                    <a:prstGeom prst="rect">
                      <a:avLst/>
                    </a:prstGeom>
                    <a:ln>
                      <a:solidFill>
                        <a:schemeClr val="tx1"/>
                      </a:solidFill>
                    </a:ln>
                  </pic:spPr>
                </pic:pic>
              </a:graphicData>
            </a:graphic>
          </wp:inline>
        </w:drawing>
      </w:r>
    </w:p>
    <w:p w14:paraId="5386D478" w14:textId="5BB5393E" w:rsidR="004A7136" w:rsidRDefault="004A7136" w:rsidP="00C919E6">
      <w:pPr>
        <w:pStyle w:val="ListParagraph"/>
        <w:spacing w:after="0"/>
        <w:ind w:left="0"/>
        <w:jc w:val="center"/>
        <w:rPr>
          <w:szCs w:val="26"/>
        </w:rPr>
      </w:pPr>
    </w:p>
    <w:p w14:paraId="0FD0EB78" w14:textId="64067046" w:rsidR="004A7136" w:rsidRDefault="004A7136" w:rsidP="00C919E6">
      <w:pPr>
        <w:pStyle w:val="ListParagraph"/>
        <w:keepNext/>
        <w:keepLines/>
        <w:numPr>
          <w:ilvl w:val="0"/>
          <w:numId w:val="29"/>
        </w:numPr>
        <w:spacing w:before="60" w:after="0" w:line="288" w:lineRule="auto"/>
        <w:ind w:left="900" w:hanging="333"/>
        <w:rPr>
          <w:szCs w:val="26"/>
        </w:rPr>
      </w:pPr>
      <w:r>
        <w:rPr>
          <w:szCs w:val="26"/>
        </w:rPr>
        <w:lastRenderedPageBreak/>
        <w:t>Trên Ubuntu (Terminal):</w:t>
      </w:r>
    </w:p>
    <w:p w14:paraId="5CE60899" w14:textId="799395C6" w:rsidR="004A7136" w:rsidRPr="00C43203" w:rsidRDefault="004A7136" w:rsidP="00C919E6">
      <w:pPr>
        <w:pStyle w:val="ListParagraph"/>
        <w:keepNext/>
        <w:keepLines/>
        <w:numPr>
          <w:ilvl w:val="0"/>
          <w:numId w:val="32"/>
        </w:numPr>
        <w:spacing w:after="0"/>
        <w:ind w:left="1260"/>
        <w:rPr>
          <w:szCs w:val="26"/>
        </w:rPr>
      </w:pPr>
      <w:r>
        <w:rPr>
          <w:szCs w:val="26"/>
        </w:rPr>
        <w:t xml:space="preserve">Nhấn tổ hợp phím </w:t>
      </w:r>
      <w:r w:rsidRPr="00C919E6">
        <w:rPr>
          <w:rStyle w:val="CommandlineChar"/>
        </w:rPr>
        <w:t>Ctrl</w:t>
      </w:r>
      <w:r>
        <w:rPr>
          <w:szCs w:val="26"/>
        </w:rPr>
        <w:t xml:space="preserve"> + </w:t>
      </w:r>
      <w:r>
        <w:rPr>
          <w:rStyle w:val="CommandlineChar"/>
        </w:rPr>
        <w:t>alt</w:t>
      </w:r>
      <w:r w:rsidRPr="00C919E6">
        <w:t xml:space="preserve"> + </w:t>
      </w:r>
      <w:r>
        <w:rPr>
          <w:rStyle w:val="CommandlineChar"/>
        </w:rPr>
        <w:t>T</w:t>
      </w:r>
      <w:r>
        <w:t>:</w:t>
      </w:r>
    </w:p>
    <w:p w14:paraId="43B7BCA3" w14:textId="4078837F" w:rsidR="00B51BF5" w:rsidRDefault="00FE0A34" w:rsidP="00C919E6">
      <w:pPr>
        <w:pStyle w:val="ListParagraph"/>
        <w:ind w:left="0"/>
        <w:jc w:val="center"/>
      </w:pPr>
      <w:r>
        <w:rPr>
          <w:noProof/>
        </w:rPr>
        <w:drawing>
          <wp:inline distT="0" distB="0" distL="0" distR="0" wp14:anchorId="028DB42C" wp14:editId="274B9CDC">
            <wp:extent cx="5285714" cy="1019048"/>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5714" cy="1019048"/>
                    </a:xfrm>
                    <a:prstGeom prst="rect">
                      <a:avLst/>
                    </a:prstGeom>
                    <a:ln>
                      <a:solidFill>
                        <a:schemeClr val="tx1"/>
                      </a:solidFill>
                    </a:ln>
                  </pic:spPr>
                </pic:pic>
              </a:graphicData>
            </a:graphic>
          </wp:inline>
        </w:drawing>
      </w:r>
    </w:p>
    <w:p w14:paraId="6A598111" w14:textId="4B2784A7" w:rsidR="003C7C6F" w:rsidRDefault="003C7C6F" w:rsidP="00C919E6">
      <w:pPr>
        <w:pStyle w:val="ListParagraph"/>
        <w:ind w:left="0"/>
        <w:jc w:val="center"/>
      </w:pPr>
    </w:p>
    <w:p w14:paraId="3F7E0957" w14:textId="11843CB6" w:rsidR="003C7C6F" w:rsidRDefault="003C7C6F" w:rsidP="00C73158">
      <w:pPr>
        <w:pStyle w:val="Heading2"/>
        <w:numPr>
          <w:ilvl w:val="0"/>
          <w:numId w:val="0"/>
        </w:numPr>
        <w:ind w:left="1890" w:hanging="1890"/>
      </w:pPr>
      <w:bookmarkStart w:id="307" w:name="_Toc9538880"/>
      <w:r w:rsidRPr="00C33E2B">
        <w:rPr>
          <w:u w:val="single"/>
        </w:rPr>
        <w:t xml:space="preserve">PHỤ LỤC </w:t>
      </w:r>
      <w:r>
        <w:rPr>
          <w:u w:val="single"/>
        </w:rPr>
        <w:t>2</w:t>
      </w:r>
      <w:r w:rsidRPr="004E771C">
        <w:t>:</w:t>
      </w:r>
      <w:r>
        <w:t xml:space="preserve"> </w:t>
      </w:r>
      <w:r w:rsidR="00C73158">
        <w:t>Định hướng</w:t>
      </w:r>
      <w:r w:rsidR="003C2FC7">
        <w:t xml:space="preserve"> thiết kế</w:t>
      </w:r>
      <w:r w:rsidR="00C73158">
        <w:t xml:space="preserve"> giao diện cho phiên bản tiếp theo</w:t>
      </w:r>
      <w:bookmarkEnd w:id="307"/>
    </w:p>
    <w:p w14:paraId="527C67D4" w14:textId="77777777" w:rsidR="00E370C1" w:rsidRPr="004746F0" w:rsidRDefault="00E370C1" w:rsidP="004746F0"/>
    <w:p w14:paraId="55950246" w14:textId="005AB1CC" w:rsidR="00E370C1" w:rsidRDefault="00E370C1" w:rsidP="004746F0">
      <w:pPr>
        <w:pStyle w:val="ListParagraph"/>
        <w:keepNext/>
        <w:keepLines/>
        <w:numPr>
          <w:ilvl w:val="0"/>
          <w:numId w:val="29"/>
        </w:numPr>
        <w:spacing w:before="60" w:after="0" w:line="288" w:lineRule="auto"/>
        <w:ind w:left="893" w:hanging="331"/>
        <w:rPr>
          <w:szCs w:val="26"/>
        </w:rPr>
      </w:pPr>
      <w:r>
        <w:rPr>
          <w:szCs w:val="26"/>
        </w:rPr>
        <w:t>Giao diện đăng nhập:</w:t>
      </w:r>
    </w:p>
    <w:p w14:paraId="4618C658" w14:textId="3DC54B76" w:rsidR="003C7C6F" w:rsidRDefault="00E370C1" w:rsidP="00C919E6">
      <w:pPr>
        <w:pStyle w:val="ListParagraph"/>
        <w:ind w:left="0"/>
        <w:jc w:val="center"/>
      </w:pPr>
      <w:r>
        <w:rPr>
          <w:noProof/>
        </w:rPr>
        <w:drawing>
          <wp:inline distT="0" distB="0" distL="0" distR="0" wp14:anchorId="193E1911" wp14:editId="5FCC5AD3">
            <wp:extent cx="2107531" cy="3749040"/>
            <wp:effectExtent l="19050" t="19050" r="26670"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07531" cy="3749040"/>
                    </a:xfrm>
                    <a:prstGeom prst="rect">
                      <a:avLst/>
                    </a:prstGeom>
                    <a:noFill/>
                    <a:ln>
                      <a:solidFill>
                        <a:schemeClr val="tx1"/>
                      </a:solidFill>
                    </a:ln>
                  </pic:spPr>
                </pic:pic>
              </a:graphicData>
            </a:graphic>
          </wp:inline>
        </w:drawing>
      </w:r>
    </w:p>
    <w:p w14:paraId="54ECBC8A" w14:textId="2D3D5948" w:rsidR="00E370C1" w:rsidRDefault="00E370C1" w:rsidP="00C919E6">
      <w:pPr>
        <w:pStyle w:val="ListParagraph"/>
        <w:ind w:left="0"/>
        <w:jc w:val="center"/>
      </w:pPr>
    </w:p>
    <w:p w14:paraId="277FD27D" w14:textId="78EF3B3C" w:rsidR="00E370C1" w:rsidRDefault="00E370C1" w:rsidP="004746F0">
      <w:pPr>
        <w:pStyle w:val="ListParagraph"/>
        <w:keepNext/>
        <w:keepLines/>
        <w:numPr>
          <w:ilvl w:val="0"/>
          <w:numId w:val="29"/>
        </w:numPr>
        <w:spacing w:before="60" w:after="0" w:line="288" w:lineRule="auto"/>
        <w:ind w:left="893" w:hanging="331"/>
        <w:rPr>
          <w:szCs w:val="26"/>
        </w:rPr>
      </w:pPr>
      <w:r>
        <w:rPr>
          <w:szCs w:val="26"/>
        </w:rPr>
        <w:lastRenderedPageBreak/>
        <w:t>Giao diện đăng ký:</w:t>
      </w:r>
    </w:p>
    <w:p w14:paraId="2596DBED" w14:textId="74FB90ED" w:rsidR="00E370C1" w:rsidRDefault="00E370C1" w:rsidP="00C919E6">
      <w:pPr>
        <w:pStyle w:val="ListParagraph"/>
        <w:ind w:left="0"/>
        <w:jc w:val="center"/>
      </w:pPr>
      <w:r>
        <w:rPr>
          <w:noProof/>
        </w:rPr>
        <w:drawing>
          <wp:inline distT="0" distB="0" distL="0" distR="0" wp14:anchorId="62A654D2" wp14:editId="79427838">
            <wp:extent cx="2107273" cy="3749040"/>
            <wp:effectExtent l="19050" t="19050" r="26670" b="228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7273" cy="3749040"/>
                    </a:xfrm>
                    <a:prstGeom prst="rect">
                      <a:avLst/>
                    </a:prstGeom>
                    <a:noFill/>
                    <a:ln>
                      <a:solidFill>
                        <a:schemeClr val="tx1"/>
                      </a:solidFill>
                    </a:ln>
                  </pic:spPr>
                </pic:pic>
              </a:graphicData>
            </a:graphic>
          </wp:inline>
        </w:drawing>
      </w:r>
    </w:p>
    <w:p w14:paraId="71F3CCE1" w14:textId="77777777" w:rsidR="00E370C1" w:rsidRDefault="00E370C1" w:rsidP="00C919E6">
      <w:pPr>
        <w:pStyle w:val="ListParagraph"/>
        <w:ind w:left="0"/>
        <w:jc w:val="center"/>
      </w:pPr>
    </w:p>
    <w:p w14:paraId="655E7D58" w14:textId="121954CB" w:rsidR="00E370C1" w:rsidRDefault="00E370C1" w:rsidP="00E370C1">
      <w:pPr>
        <w:pStyle w:val="ListParagraph"/>
        <w:numPr>
          <w:ilvl w:val="0"/>
          <w:numId w:val="29"/>
        </w:numPr>
        <w:spacing w:before="60" w:after="0" w:line="288" w:lineRule="auto"/>
        <w:ind w:left="900" w:hanging="333"/>
        <w:rPr>
          <w:szCs w:val="26"/>
        </w:rPr>
      </w:pPr>
      <w:r>
        <w:rPr>
          <w:szCs w:val="26"/>
        </w:rPr>
        <w:t>Giao diện danh sách tour:</w:t>
      </w:r>
    </w:p>
    <w:p w14:paraId="52E9E2B4" w14:textId="29FE253A" w:rsidR="00E370C1" w:rsidRDefault="00E370C1" w:rsidP="00C919E6">
      <w:pPr>
        <w:pStyle w:val="ListParagraph"/>
        <w:ind w:left="0"/>
        <w:jc w:val="center"/>
      </w:pPr>
      <w:r>
        <w:rPr>
          <w:noProof/>
        </w:rPr>
        <w:drawing>
          <wp:inline distT="0" distB="0" distL="0" distR="0" wp14:anchorId="765A1BC9" wp14:editId="2AB89CA6">
            <wp:extent cx="2107273" cy="3749040"/>
            <wp:effectExtent l="19050" t="19050" r="26670"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07273" cy="3749040"/>
                    </a:xfrm>
                    <a:prstGeom prst="rect">
                      <a:avLst/>
                    </a:prstGeom>
                    <a:noFill/>
                    <a:ln>
                      <a:solidFill>
                        <a:schemeClr val="tx1"/>
                      </a:solidFill>
                    </a:ln>
                  </pic:spPr>
                </pic:pic>
              </a:graphicData>
            </a:graphic>
          </wp:inline>
        </w:drawing>
      </w:r>
    </w:p>
    <w:p w14:paraId="15E6F47F" w14:textId="77777777" w:rsidR="00E370C1" w:rsidRDefault="00E370C1" w:rsidP="00C919E6">
      <w:pPr>
        <w:pStyle w:val="ListParagraph"/>
        <w:ind w:left="0"/>
        <w:jc w:val="center"/>
      </w:pPr>
    </w:p>
    <w:p w14:paraId="55A80615" w14:textId="2D088072" w:rsidR="00E370C1" w:rsidRDefault="00E370C1" w:rsidP="004746F0">
      <w:pPr>
        <w:pStyle w:val="ListParagraph"/>
        <w:keepNext/>
        <w:keepLines/>
        <w:numPr>
          <w:ilvl w:val="0"/>
          <w:numId w:val="29"/>
        </w:numPr>
        <w:spacing w:before="60" w:after="0" w:line="288" w:lineRule="auto"/>
        <w:ind w:left="893" w:hanging="331"/>
        <w:rPr>
          <w:szCs w:val="26"/>
        </w:rPr>
      </w:pPr>
      <w:r>
        <w:rPr>
          <w:szCs w:val="26"/>
        </w:rPr>
        <w:lastRenderedPageBreak/>
        <w:t>Giao diện danh sách tin tức:</w:t>
      </w:r>
    </w:p>
    <w:p w14:paraId="6B748AB0" w14:textId="57B8EDC6" w:rsidR="00E370C1" w:rsidRDefault="00E370C1" w:rsidP="00C919E6">
      <w:pPr>
        <w:pStyle w:val="ListParagraph"/>
        <w:ind w:left="0"/>
        <w:jc w:val="center"/>
      </w:pPr>
      <w:r>
        <w:rPr>
          <w:noProof/>
        </w:rPr>
        <w:drawing>
          <wp:inline distT="0" distB="0" distL="0" distR="0" wp14:anchorId="46393376" wp14:editId="15D2EC1E">
            <wp:extent cx="2107273" cy="3749040"/>
            <wp:effectExtent l="19050" t="19050" r="26670"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07273" cy="3749040"/>
                    </a:xfrm>
                    <a:prstGeom prst="rect">
                      <a:avLst/>
                    </a:prstGeom>
                    <a:noFill/>
                    <a:ln>
                      <a:solidFill>
                        <a:schemeClr val="tx1"/>
                      </a:solidFill>
                    </a:ln>
                  </pic:spPr>
                </pic:pic>
              </a:graphicData>
            </a:graphic>
          </wp:inline>
        </w:drawing>
      </w:r>
    </w:p>
    <w:p w14:paraId="6C86AB94" w14:textId="72F37684" w:rsidR="00E370C1" w:rsidRDefault="00E370C1" w:rsidP="00C919E6">
      <w:pPr>
        <w:pStyle w:val="ListParagraph"/>
        <w:ind w:left="0"/>
        <w:jc w:val="center"/>
      </w:pPr>
    </w:p>
    <w:p w14:paraId="549923CE" w14:textId="382E84DA" w:rsidR="00E370C1" w:rsidRDefault="00E370C1" w:rsidP="004746F0">
      <w:pPr>
        <w:pStyle w:val="ListParagraph"/>
        <w:keepNext/>
        <w:keepLines/>
        <w:numPr>
          <w:ilvl w:val="0"/>
          <w:numId w:val="29"/>
        </w:numPr>
        <w:spacing w:before="60" w:after="0" w:line="288" w:lineRule="auto"/>
        <w:ind w:left="893" w:hanging="331"/>
        <w:rPr>
          <w:szCs w:val="26"/>
        </w:rPr>
      </w:pPr>
      <w:r>
        <w:rPr>
          <w:szCs w:val="26"/>
        </w:rPr>
        <w:t>Giao diện thông tin tour:</w:t>
      </w:r>
    </w:p>
    <w:p w14:paraId="01169EAB" w14:textId="087D53BB" w:rsidR="00E370C1" w:rsidRDefault="00E370C1" w:rsidP="004746F0">
      <w:pPr>
        <w:pStyle w:val="ListParagraph"/>
        <w:ind w:left="0"/>
        <w:jc w:val="center"/>
      </w:pPr>
      <w:r>
        <w:rPr>
          <w:noProof/>
        </w:rPr>
        <w:drawing>
          <wp:inline distT="0" distB="0" distL="0" distR="0" wp14:anchorId="6DF29E15" wp14:editId="3BBC1CF7">
            <wp:extent cx="2107273" cy="3749040"/>
            <wp:effectExtent l="19050" t="19050" r="26670" b="228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07273" cy="3749040"/>
                    </a:xfrm>
                    <a:prstGeom prst="rect">
                      <a:avLst/>
                    </a:prstGeom>
                    <a:noFill/>
                    <a:ln>
                      <a:solidFill>
                        <a:schemeClr val="tx1"/>
                      </a:solidFill>
                    </a:ln>
                  </pic:spPr>
                </pic:pic>
              </a:graphicData>
            </a:graphic>
          </wp:inline>
        </w:drawing>
      </w:r>
    </w:p>
    <w:p w14:paraId="4B01F16B" w14:textId="49940B6A" w:rsidR="00E370C1" w:rsidRDefault="00E370C1" w:rsidP="00E370C1">
      <w:pPr>
        <w:pStyle w:val="ListParagraph"/>
        <w:ind w:left="927"/>
        <w:jc w:val="center"/>
      </w:pPr>
    </w:p>
    <w:p w14:paraId="595AADB1" w14:textId="2DDB1B8B" w:rsidR="00E370C1" w:rsidRDefault="00E370C1" w:rsidP="00E370C1">
      <w:pPr>
        <w:pStyle w:val="ListParagraph"/>
        <w:keepNext/>
        <w:keepLines/>
        <w:numPr>
          <w:ilvl w:val="0"/>
          <w:numId w:val="29"/>
        </w:numPr>
        <w:spacing w:before="60" w:after="0" w:line="288" w:lineRule="auto"/>
        <w:ind w:left="893" w:hanging="331"/>
        <w:rPr>
          <w:szCs w:val="26"/>
        </w:rPr>
      </w:pPr>
      <w:r>
        <w:rPr>
          <w:szCs w:val="26"/>
        </w:rPr>
        <w:lastRenderedPageBreak/>
        <w:t>Giao diện danh sách hội thoại:</w:t>
      </w:r>
    </w:p>
    <w:p w14:paraId="4F86D08D" w14:textId="7CB80139" w:rsidR="00E370C1" w:rsidRDefault="00E370C1" w:rsidP="00E370C1">
      <w:pPr>
        <w:jc w:val="center"/>
      </w:pPr>
      <w:r>
        <w:rPr>
          <w:noProof/>
        </w:rPr>
        <w:drawing>
          <wp:inline distT="0" distB="0" distL="0" distR="0" wp14:anchorId="7E63907D" wp14:editId="3E1137B4">
            <wp:extent cx="2106871" cy="3749040"/>
            <wp:effectExtent l="19050" t="19050" r="27305" b="228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06871" cy="3749040"/>
                    </a:xfrm>
                    <a:prstGeom prst="rect">
                      <a:avLst/>
                    </a:prstGeom>
                    <a:noFill/>
                    <a:ln>
                      <a:solidFill>
                        <a:schemeClr val="tx1"/>
                      </a:solidFill>
                    </a:ln>
                  </pic:spPr>
                </pic:pic>
              </a:graphicData>
            </a:graphic>
          </wp:inline>
        </w:drawing>
      </w:r>
    </w:p>
    <w:p w14:paraId="3A13F16D" w14:textId="77777777" w:rsidR="00E370C1" w:rsidRDefault="00E370C1" w:rsidP="004746F0">
      <w:pPr>
        <w:jc w:val="center"/>
      </w:pPr>
    </w:p>
    <w:p w14:paraId="6B4AA58F" w14:textId="5F0B9095" w:rsidR="00E370C1" w:rsidRDefault="00E370C1" w:rsidP="00E370C1">
      <w:pPr>
        <w:pStyle w:val="ListParagraph"/>
        <w:keepNext/>
        <w:keepLines/>
        <w:numPr>
          <w:ilvl w:val="0"/>
          <w:numId w:val="29"/>
        </w:numPr>
        <w:spacing w:before="60" w:after="0" w:line="288" w:lineRule="auto"/>
        <w:ind w:left="893" w:hanging="331"/>
        <w:rPr>
          <w:szCs w:val="26"/>
        </w:rPr>
      </w:pPr>
      <w:r>
        <w:rPr>
          <w:szCs w:val="26"/>
        </w:rPr>
        <w:t>Giao diện nhắn tin:</w:t>
      </w:r>
    </w:p>
    <w:p w14:paraId="11F125FA" w14:textId="5B2CBAE7" w:rsidR="00E370C1" w:rsidRPr="00C5042C" w:rsidRDefault="00E370C1" w:rsidP="004746F0">
      <w:pPr>
        <w:pStyle w:val="ListParagraph"/>
        <w:ind w:left="0"/>
        <w:jc w:val="center"/>
      </w:pPr>
      <w:r>
        <w:rPr>
          <w:noProof/>
        </w:rPr>
        <w:drawing>
          <wp:inline distT="0" distB="0" distL="0" distR="0" wp14:anchorId="00960EAF" wp14:editId="63C5E4F1">
            <wp:extent cx="2110735" cy="3749040"/>
            <wp:effectExtent l="19050" t="19050" r="23495" b="228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110735" cy="3749040"/>
                    </a:xfrm>
                    <a:prstGeom prst="rect">
                      <a:avLst/>
                    </a:prstGeom>
                    <a:noFill/>
                    <a:ln>
                      <a:solidFill>
                        <a:schemeClr val="tx1"/>
                      </a:solidFill>
                    </a:ln>
                  </pic:spPr>
                </pic:pic>
              </a:graphicData>
            </a:graphic>
          </wp:inline>
        </w:drawing>
      </w:r>
    </w:p>
    <w:sectPr w:rsidR="00E370C1" w:rsidRPr="00C5042C" w:rsidSect="009F248C">
      <w:pgSz w:w="11907" w:h="16840" w:code="9"/>
      <w:pgMar w:top="1138" w:right="1138" w:bottom="1138" w:left="1987" w:header="851" w:footer="4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0B413" w14:textId="77777777" w:rsidR="00022B8B" w:rsidRDefault="00022B8B">
      <w:r>
        <w:separator/>
      </w:r>
    </w:p>
  </w:endnote>
  <w:endnote w:type="continuationSeparator" w:id="0">
    <w:p w14:paraId="36A612E6" w14:textId="77777777" w:rsidR="00022B8B" w:rsidRDefault="00022B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1DF41" w14:textId="77777777" w:rsidR="003F38FD" w:rsidRDefault="003F38FD" w:rsidP="00F84EC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1DF42" w14:textId="77777777" w:rsidR="003F38FD" w:rsidRDefault="003F38FD" w:rsidP="008104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1DF43" w14:textId="77777777" w:rsidR="003F38FD" w:rsidRDefault="003F38FD" w:rsidP="00F84EC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5321DF44" w14:textId="643FD1AD" w:rsidR="003F38FD" w:rsidRPr="002C1C07" w:rsidRDefault="003F38FD" w:rsidP="00E6399C">
    <w:pPr>
      <w:pStyle w:val="Footer"/>
      <w:pBdr>
        <w:top w:val="single" w:sz="4" w:space="1" w:color="auto"/>
      </w:pBdr>
      <w:ind w:right="360"/>
    </w:pPr>
    <w:r>
      <w:rPr>
        <w:i/>
      </w:rPr>
      <w:t>Sinh viên th</w:t>
    </w:r>
    <w:r w:rsidRPr="002C1C07">
      <w:rPr>
        <w:i/>
      </w:rPr>
      <w:t xml:space="preserve">ực hiện: </w:t>
    </w:r>
    <w:r>
      <w:rPr>
        <w:i/>
      </w:rPr>
      <w:t>Lê Mạnh Hùng</w:t>
    </w:r>
    <w:r w:rsidRPr="002C1C07">
      <w:rPr>
        <w:i/>
      </w:rPr>
      <w:t xml:space="preserve"> –</w:t>
    </w:r>
    <w:r>
      <w:rPr>
        <w:i/>
      </w:rPr>
      <w:t xml:space="preserve"> MSSV</w:t>
    </w:r>
    <w:r w:rsidRPr="002C1C07">
      <w:rPr>
        <w:i/>
      </w:rPr>
      <w:t>:</w:t>
    </w:r>
    <w:r>
      <w:rPr>
        <w:i/>
      </w:rPr>
      <w:t xml:space="preserve"> 20142072. – K59 - Lớp CNTT 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2AA85" w14:textId="77777777" w:rsidR="00022B8B" w:rsidRDefault="00022B8B">
      <w:r>
        <w:separator/>
      </w:r>
    </w:p>
  </w:footnote>
  <w:footnote w:type="continuationSeparator" w:id="0">
    <w:p w14:paraId="3918845E" w14:textId="77777777" w:rsidR="00022B8B" w:rsidRDefault="00022B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1DF3F" w14:textId="16568897" w:rsidR="003F38FD" w:rsidRPr="002C1C07" w:rsidRDefault="003F38FD" w:rsidP="00E6399C">
    <w:pPr>
      <w:pStyle w:val="Header"/>
      <w:pBdr>
        <w:bottom w:val="single" w:sz="4" w:space="1" w:color="auto"/>
      </w:pBdr>
      <w:rPr>
        <w:i/>
      </w:rPr>
    </w:pPr>
    <w:r>
      <w:rPr>
        <w:i/>
      </w:rPr>
      <w:t>Xây dựng ứng dụng Bách khoa Open Day</w:t>
    </w:r>
  </w:p>
  <w:p w14:paraId="5321DF40" w14:textId="77777777" w:rsidR="003F38FD" w:rsidRDefault="003F38FD" w:rsidP="0003409F">
    <w:pPr>
      <w:pStyle w:val="Header"/>
      <w:tabs>
        <w:tab w:val="clear" w:pos="4320"/>
        <w:tab w:val="clear" w:pos="8640"/>
        <w:tab w:val="right" w:pos="87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1pt;height:11.1pt" o:bullet="t">
        <v:imagedata r:id="rId1" o:title="mso1FD2"/>
      </v:shape>
    </w:pict>
  </w:numPicBullet>
  <w:abstractNum w:abstractNumId="0" w15:restartNumberingAfterBreak="0">
    <w:nsid w:val="00000001"/>
    <w:multiLevelType w:val="multilevel"/>
    <w:tmpl w:val="00000001"/>
    <w:lvl w:ilvl="0">
      <w:start w:val="2"/>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000001E"/>
    <w:multiLevelType w:val="multilevel"/>
    <w:tmpl w:val="0000001E"/>
    <w:name w:val="WW8Num30"/>
    <w:lvl w:ilvl="0">
      <w:start w:val="1"/>
      <w:numFmt w:val="bullet"/>
      <w:lvlText w:val=""/>
      <w:lvlJc w:val="left"/>
      <w:pPr>
        <w:tabs>
          <w:tab w:val="num" w:pos="720"/>
        </w:tabs>
        <w:ind w:left="360" w:firstLine="0"/>
      </w:pPr>
      <w:rPr>
        <w:rFonts w:ascii="Wingdings" w:hAnsi="Wingdings"/>
      </w:rPr>
    </w:lvl>
    <w:lvl w:ilvl="1">
      <w:start w:val="2"/>
      <w:numFmt w:val="bullet"/>
      <w:lvlText w:val="-"/>
      <w:lvlJc w:val="left"/>
      <w:pPr>
        <w:tabs>
          <w:tab w:val="num" w:pos="360"/>
        </w:tabs>
        <w:ind w:left="360" w:firstLine="0"/>
      </w:pPr>
      <w:rPr>
        <w:rFonts w:ascii="Cambria" w:hAnsi="Cambria" w:cs="Cambria"/>
      </w:rPr>
    </w:lvl>
    <w:lvl w:ilvl="2">
      <w:start w:val="1"/>
      <w:numFmt w:val="bullet"/>
      <w:lvlText w:val=""/>
      <w:lvlJc w:val="left"/>
      <w:pPr>
        <w:tabs>
          <w:tab w:val="num" w:pos="2160"/>
        </w:tabs>
        <w:ind w:left="360" w:firstLine="0"/>
      </w:pPr>
      <w:rPr>
        <w:rFonts w:ascii="Wingdings" w:hAnsi="Wingdings"/>
      </w:rPr>
    </w:lvl>
    <w:lvl w:ilvl="3">
      <w:start w:val="1"/>
      <w:numFmt w:val="bullet"/>
      <w:lvlText w:val=""/>
      <w:lvlJc w:val="left"/>
      <w:pPr>
        <w:tabs>
          <w:tab w:val="num" w:pos="2880"/>
        </w:tabs>
        <w:ind w:left="360" w:firstLine="0"/>
      </w:pPr>
      <w:rPr>
        <w:rFonts w:ascii="Symbol" w:hAnsi="Symbol"/>
      </w:rPr>
    </w:lvl>
    <w:lvl w:ilvl="4">
      <w:start w:val="1"/>
      <w:numFmt w:val="bullet"/>
      <w:lvlText w:val="o"/>
      <w:lvlJc w:val="left"/>
      <w:pPr>
        <w:tabs>
          <w:tab w:val="num" w:pos="3600"/>
        </w:tabs>
        <w:ind w:left="360" w:firstLine="0"/>
      </w:pPr>
      <w:rPr>
        <w:rFonts w:ascii="Courier New" w:hAnsi="Courier New" w:cs="Courier New"/>
      </w:rPr>
    </w:lvl>
    <w:lvl w:ilvl="5">
      <w:start w:val="1"/>
      <w:numFmt w:val="bullet"/>
      <w:lvlText w:val=""/>
      <w:lvlJc w:val="left"/>
      <w:pPr>
        <w:tabs>
          <w:tab w:val="num" w:pos="4320"/>
        </w:tabs>
        <w:ind w:left="360" w:firstLine="0"/>
      </w:pPr>
      <w:rPr>
        <w:rFonts w:ascii="Wingdings" w:hAnsi="Wingdings"/>
      </w:rPr>
    </w:lvl>
    <w:lvl w:ilvl="6">
      <w:start w:val="1"/>
      <w:numFmt w:val="bullet"/>
      <w:lvlText w:val=""/>
      <w:lvlJc w:val="left"/>
      <w:pPr>
        <w:tabs>
          <w:tab w:val="num" w:pos="5040"/>
        </w:tabs>
        <w:ind w:left="360" w:firstLine="0"/>
      </w:pPr>
      <w:rPr>
        <w:rFonts w:ascii="Symbol" w:hAnsi="Symbol"/>
      </w:rPr>
    </w:lvl>
    <w:lvl w:ilvl="7">
      <w:start w:val="1"/>
      <w:numFmt w:val="bullet"/>
      <w:lvlText w:val="o"/>
      <w:lvlJc w:val="left"/>
      <w:pPr>
        <w:tabs>
          <w:tab w:val="num" w:pos="5760"/>
        </w:tabs>
        <w:ind w:left="360" w:firstLine="0"/>
      </w:pPr>
      <w:rPr>
        <w:rFonts w:ascii="Courier New" w:hAnsi="Courier New" w:cs="Courier New"/>
      </w:rPr>
    </w:lvl>
    <w:lvl w:ilvl="8">
      <w:start w:val="1"/>
      <w:numFmt w:val="bullet"/>
      <w:lvlText w:val=""/>
      <w:lvlJc w:val="left"/>
      <w:pPr>
        <w:tabs>
          <w:tab w:val="num" w:pos="6480"/>
        </w:tabs>
        <w:ind w:left="360" w:firstLine="0"/>
      </w:pPr>
      <w:rPr>
        <w:rFonts w:ascii="Wingdings" w:hAnsi="Wingdings"/>
      </w:rPr>
    </w:lvl>
  </w:abstractNum>
  <w:abstractNum w:abstractNumId="2" w15:restartNumberingAfterBreak="0">
    <w:nsid w:val="00B3099F"/>
    <w:multiLevelType w:val="hybridMultilevel"/>
    <w:tmpl w:val="52BC5154"/>
    <w:lvl w:ilvl="0" w:tplc="5AD2A086">
      <w:numFmt w:val="bullet"/>
      <w:lvlText w:val="-"/>
      <w:lvlJc w:val="left"/>
      <w:pPr>
        <w:ind w:left="927" w:hanging="360"/>
      </w:pPr>
      <w:rPr>
        <w:rFonts w:ascii="Times New Roman" w:eastAsia="Times New Roman" w:hAnsi="Times New Roman" w:cs="Times New Roman" w:hint="default"/>
        <w:color w:val="auto"/>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4A8503F"/>
    <w:multiLevelType w:val="hybridMultilevel"/>
    <w:tmpl w:val="78B88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07835"/>
    <w:multiLevelType w:val="hybridMultilevel"/>
    <w:tmpl w:val="97785F5E"/>
    <w:lvl w:ilvl="0" w:tplc="499A0FBE">
      <w:start w:val="2"/>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2409EB"/>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E130E84"/>
    <w:multiLevelType w:val="hybridMultilevel"/>
    <w:tmpl w:val="BE52DC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7D5763"/>
    <w:multiLevelType w:val="hybridMultilevel"/>
    <w:tmpl w:val="414E9FF4"/>
    <w:lvl w:ilvl="0" w:tplc="2A8CA694">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F054D6"/>
    <w:multiLevelType w:val="hybridMultilevel"/>
    <w:tmpl w:val="99FCEFBC"/>
    <w:lvl w:ilvl="0" w:tplc="2A8CA69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9F62A96"/>
    <w:multiLevelType w:val="hybridMultilevel"/>
    <w:tmpl w:val="5A2A90EC"/>
    <w:lvl w:ilvl="0" w:tplc="759A39EE">
      <w:start w:val="2"/>
      <w:numFmt w:val="bullet"/>
      <w:lvlText w:val="-"/>
      <w:lvlJc w:val="left"/>
      <w:pPr>
        <w:ind w:left="720" w:hanging="360"/>
      </w:pPr>
      <w:rPr>
        <w:rFonts w:ascii="Verdana" w:eastAsia="Verdana" w:hAnsi="Verdana" w:cs="Verdana" w:hint="default"/>
        <w:b w:val="0"/>
      </w:rPr>
    </w:lvl>
    <w:lvl w:ilvl="1" w:tplc="537E969C">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B9D1F48"/>
    <w:multiLevelType w:val="hybridMultilevel"/>
    <w:tmpl w:val="A7945620"/>
    <w:lvl w:ilvl="0" w:tplc="6894772C">
      <w:start w:val="2"/>
      <w:numFmt w:val="bullet"/>
      <w:lvlText w:val="-"/>
      <w:lvlJc w:val="left"/>
      <w:pPr>
        <w:ind w:left="360" w:hanging="360"/>
      </w:pPr>
      <w:rPr>
        <w:rFonts w:ascii="Verdana" w:eastAsia="Verdana" w:hAnsi="Verdana" w:cs="Verdana" w:hint="default"/>
        <w:b/>
      </w:rPr>
    </w:lvl>
    <w:lvl w:ilvl="1" w:tplc="892CEBDE">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8E07EB"/>
    <w:multiLevelType w:val="hybridMultilevel"/>
    <w:tmpl w:val="A1AA7D9C"/>
    <w:lvl w:ilvl="0" w:tplc="6B7011D2">
      <w:numFmt w:val="bullet"/>
      <w:lvlText w:val="-"/>
      <w:lvlJc w:val="left"/>
      <w:pPr>
        <w:tabs>
          <w:tab w:val="num" w:pos="720"/>
        </w:tabs>
        <w:ind w:left="720" w:hanging="360"/>
      </w:pPr>
      <w:rPr>
        <w:rFonts w:ascii="Times New Roman" w:eastAsia="Times New Roman" w:hAnsi="Times New Roman" w:cs="Times New Roman" w:hint="default"/>
        <w:b/>
      </w:rPr>
    </w:lvl>
    <w:lvl w:ilvl="1" w:tplc="04090001">
      <w:start w:val="1"/>
      <w:numFmt w:val="bullet"/>
      <w:lvlText w:val=""/>
      <w:lvlJc w:val="left"/>
      <w:pPr>
        <w:tabs>
          <w:tab w:val="num" w:pos="1440"/>
        </w:tabs>
        <w:ind w:left="1440" w:hanging="360"/>
      </w:pPr>
      <w:rPr>
        <w:rFonts w:ascii="Symbol" w:hAnsi="Symbol" w:hint="default"/>
        <w:b/>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4C6053C"/>
    <w:multiLevelType w:val="multilevel"/>
    <w:tmpl w:val="754A3256"/>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color w:val="17365D" w:themeColor="text2" w:themeShade="BF"/>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5195F25"/>
    <w:multiLevelType w:val="hybridMultilevel"/>
    <w:tmpl w:val="4A54CA56"/>
    <w:lvl w:ilvl="0" w:tplc="66C88950">
      <w:start w:val="1"/>
      <w:numFmt w:val="decimal"/>
      <w:pStyle w:val="Heading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561EB7"/>
    <w:multiLevelType w:val="hybridMultilevel"/>
    <w:tmpl w:val="3246033E"/>
    <w:lvl w:ilvl="0" w:tplc="71487A3A">
      <w:start w:val="2"/>
      <w:numFmt w:val="bullet"/>
      <w:lvlText w:val="-"/>
      <w:lvlJc w:val="left"/>
      <w:pPr>
        <w:ind w:left="360" w:hanging="360"/>
      </w:pPr>
      <w:rPr>
        <w:rFonts w:ascii="Times New Roman" w:eastAsia="Times New Roman"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9F567E"/>
    <w:multiLevelType w:val="hybridMultilevel"/>
    <w:tmpl w:val="2E4EF412"/>
    <w:lvl w:ilvl="0" w:tplc="6D9EE050">
      <w:numFmt w:val="bullet"/>
      <w:lvlText w:val="-"/>
      <w:lvlJc w:val="left"/>
      <w:pPr>
        <w:ind w:left="720" w:hanging="360"/>
      </w:pPr>
      <w:rPr>
        <w:rFonts w:ascii="Times New Roman" w:eastAsia="Times New Roman"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03B05"/>
    <w:multiLevelType w:val="hybridMultilevel"/>
    <w:tmpl w:val="EF22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0F13F6"/>
    <w:multiLevelType w:val="hybridMultilevel"/>
    <w:tmpl w:val="B2AA9A3A"/>
    <w:lvl w:ilvl="0" w:tplc="499A0FBE">
      <w:start w:val="2"/>
      <w:numFmt w:val="bullet"/>
      <w:lvlText w:val="-"/>
      <w:lvlJc w:val="left"/>
      <w:pPr>
        <w:ind w:left="360" w:hanging="360"/>
      </w:pPr>
      <w:rPr>
        <w:rFonts w:ascii="Times New Roman" w:eastAsia="Times New Roman" w:hAnsi="Times New Roman" w:cs="Times New Roman" w:hint="default"/>
        <w:b/>
      </w:rPr>
    </w:lvl>
    <w:lvl w:ilvl="1" w:tplc="B2CCA9EA">
      <w:start w:val="1"/>
      <w:numFmt w:val="bullet"/>
      <w:lvlText w:val=""/>
      <w:lvlJc w:val="left"/>
      <w:pPr>
        <w:ind w:left="720" w:hanging="360"/>
      </w:pPr>
      <w:rPr>
        <w:rFonts w:ascii="Symbol" w:hAnsi="Symbol" w:hint="default"/>
        <w:b w:val="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5B35F41"/>
    <w:multiLevelType w:val="hybridMultilevel"/>
    <w:tmpl w:val="3D4ABCAC"/>
    <w:lvl w:ilvl="0" w:tplc="6894772C">
      <w:start w:val="2"/>
      <w:numFmt w:val="bullet"/>
      <w:lvlText w:val="-"/>
      <w:lvlJc w:val="left"/>
      <w:pPr>
        <w:ind w:left="360" w:hanging="360"/>
      </w:pPr>
      <w:rPr>
        <w:rFonts w:ascii="Verdana" w:eastAsia="Verdana" w:hAnsi="Verdana" w:cs="Verdana" w:hint="default"/>
        <w:b/>
      </w:rPr>
    </w:lvl>
    <w:lvl w:ilvl="1" w:tplc="B868FD62">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6360136"/>
    <w:multiLevelType w:val="hybridMultilevel"/>
    <w:tmpl w:val="313C1A2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706141E"/>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9C44923"/>
    <w:multiLevelType w:val="hybridMultilevel"/>
    <w:tmpl w:val="ED20787C"/>
    <w:lvl w:ilvl="0" w:tplc="2A8CA6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D9B2DCB"/>
    <w:multiLevelType w:val="hybridMultilevel"/>
    <w:tmpl w:val="19402266"/>
    <w:lvl w:ilvl="0" w:tplc="2A8CA69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73B55B8"/>
    <w:multiLevelType w:val="hybridMultilevel"/>
    <w:tmpl w:val="E0B04846"/>
    <w:lvl w:ilvl="0" w:tplc="E9363A36">
      <w:start w:val="2"/>
      <w:numFmt w:val="bullet"/>
      <w:lvlText w:val="-"/>
      <w:lvlJc w:val="left"/>
      <w:pPr>
        <w:ind w:left="720" w:hanging="360"/>
      </w:pPr>
      <w:rPr>
        <w:rFonts w:ascii="Times New Roman" w:eastAsia="Times New Roman" w:hAnsi="Times New Roman" w:cs="Times New Roman" w:hint="default"/>
        <w:b/>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1C3BA4"/>
    <w:multiLevelType w:val="hybridMultilevel"/>
    <w:tmpl w:val="DD0C992A"/>
    <w:lvl w:ilvl="0" w:tplc="6894772C">
      <w:start w:val="2"/>
      <w:numFmt w:val="bullet"/>
      <w:lvlText w:val="-"/>
      <w:lvlJc w:val="left"/>
      <w:pPr>
        <w:ind w:left="360" w:hanging="360"/>
      </w:pPr>
      <w:rPr>
        <w:rFonts w:ascii="Verdana" w:eastAsia="Verdana" w:hAnsi="Verdana" w:cs="Verdana" w:hint="default"/>
        <w:b/>
      </w:rPr>
    </w:lvl>
    <w:lvl w:ilvl="1" w:tplc="4E1AD04A">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3DB4E15"/>
    <w:multiLevelType w:val="hybridMultilevel"/>
    <w:tmpl w:val="61185A76"/>
    <w:lvl w:ilvl="0" w:tplc="B2CCA9EA">
      <w:start w:val="1"/>
      <w:numFmt w:val="bullet"/>
      <w:lvlText w:val=""/>
      <w:lvlJc w:val="left"/>
      <w:pPr>
        <w:ind w:left="2700" w:hanging="360"/>
      </w:pPr>
      <w:rPr>
        <w:rFonts w:ascii="Symbol" w:hAnsi="Symbol" w:hint="default"/>
      </w:rPr>
    </w:lvl>
    <w:lvl w:ilvl="1" w:tplc="04090001">
      <w:start w:val="1"/>
      <w:numFmt w:val="bullet"/>
      <w:lvlText w:val=""/>
      <w:lvlJc w:val="left"/>
      <w:pPr>
        <w:ind w:left="3420" w:hanging="360"/>
      </w:pPr>
      <w:rPr>
        <w:rFonts w:ascii="Symbol" w:hAnsi="Symbol" w:hint="default"/>
        <w:color w:val="auto"/>
      </w:rPr>
    </w:lvl>
    <w:lvl w:ilvl="2" w:tplc="04090003">
      <w:start w:val="1"/>
      <w:numFmt w:val="bullet"/>
      <w:lvlText w:val="o"/>
      <w:lvlJc w:val="left"/>
      <w:pPr>
        <w:ind w:left="4140" w:hanging="360"/>
      </w:pPr>
      <w:rPr>
        <w:rFonts w:ascii="Courier New" w:hAnsi="Courier New" w:cs="Courier New" w:hint="default"/>
      </w:rPr>
    </w:lvl>
    <w:lvl w:ilvl="3" w:tplc="04090005">
      <w:start w:val="1"/>
      <w:numFmt w:val="bullet"/>
      <w:lvlText w:val=""/>
      <w:lvlJc w:val="left"/>
      <w:pPr>
        <w:ind w:left="4860" w:hanging="360"/>
      </w:pPr>
      <w:rPr>
        <w:rFonts w:ascii="Wingdings" w:hAnsi="Wingdings" w:hint="default"/>
      </w:rPr>
    </w:lvl>
    <w:lvl w:ilvl="4" w:tplc="04090009">
      <w:start w:val="1"/>
      <w:numFmt w:val="bullet"/>
      <w:lvlText w:val=""/>
      <w:lvlJc w:val="left"/>
      <w:pPr>
        <w:ind w:left="5580" w:hanging="360"/>
      </w:pPr>
      <w:rPr>
        <w:rFonts w:ascii="Wingdings" w:hAnsi="Wingdings" w:hint="default"/>
      </w:rPr>
    </w:lvl>
    <w:lvl w:ilvl="5" w:tplc="4226317C">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6" w15:restartNumberingAfterBreak="0">
    <w:nsid w:val="59E5779D"/>
    <w:multiLevelType w:val="hybridMultilevel"/>
    <w:tmpl w:val="27F8BC38"/>
    <w:lvl w:ilvl="0" w:tplc="2A8CA69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151063"/>
    <w:multiLevelType w:val="multilevel"/>
    <w:tmpl w:val="220A239C"/>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D931AD3"/>
    <w:multiLevelType w:val="multilevel"/>
    <w:tmpl w:val="754A3256"/>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color w:val="17365D" w:themeColor="text2" w:themeShade="BF"/>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ED00F1F"/>
    <w:multiLevelType w:val="hybridMultilevel"/>
    <w:tmpl w:val="46C0B1AA"/>
    <w:lvl w:ilvl="0" w:tplc="FA94B146">
      <w:start w:val="2"/>
      <w:numFmt w:val="bullet"/>
      <w:lvlText w:val="-"/>
      <w:lvlJc w:val="left"/>
      <w:pPr>
        <w:ind w:left="720" w:hanging="360"/>
      </w:pPr>
      <w:rPr>
        <w:rFonts w:ascii="Verdana" w:eastAsia="Verdana" w:hAnsi="Verdana" w:cs="Verdana" w:hint="default"/>
        <w:b/>
      </w:rPr>
    </w:lvl>
    <w:lvl w:ilvl="1" w:tplc="60FE7D8C">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F161F43"/>
    <w:multiLevelType w:val="hybridMultilevel"/>
    <w:tmpl w:val="77EE4BC8"/>
    <w:lvl w:ilvl="0" w:tplc="6D9EE050">
      <w:numFmt w:val="bullet"/>
      <w:lvlText w:val="-"/>
      <w:lvlJc w:val="left"/>
      <w:pPr>
        <w:tabs>
          <w:tab w:val="num" w:pos="360"/>
        </w:tabs>
        <w:ind w:left="360" w:hanging="360"/>
      </w:pPr>
      <w:rPr>
        <w:rFonts w:ascii="Times New Roman" w:eastAsia="Times New Roman" w:hAnsi="Times New Roman" w:cs="Times New Roman" w:hint="default"/>
        <w:b w:val="0"/>
      </w:rPr>
    </w:lvl>
    <w:lvl w:ilvl="1" w:tplc="C4266E7A">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7EA4A65"/>
    <w:multiLevelType w:val="hybridMultilevel"/>
    <w:tmpl w:val="027EF746"/>
    <w:lvl w:ilvl="0" w:tplc="E9363A36">
      <w:start w:val="2"/>
      <w:numFmt w:val="bullet"/>
      <w:lvlText w:val="-"/>
      <w:lvlJc w:val="left"/>
      <w:pPr>
        <w:ind w:left="360" w:hanging="360"/>
      </w:pPr>
      <w:rPr>
        <w:rFonts w:ascii="Times New Roman" w:eastAsia="Times New Roman" w:hAnsi="Times New Roman" w:cs="Times New Roman" w:hint="default"/>
        <w:b/>
        <w:color w:val="auto"/>
      </w:rPr>
    </w:lvl>
    <w:lvl w:ilvl="1" w:tplc="04090001">
      <w:start w:val="1"/>
      <w:numFmt w:val="bullet"/>
      <w:lvlText w:val=""/>
      <w:lvlJc w:val="left"/>
      <w:pPr>
        <w:tabs>
          <w:tab w:val="num" w:pos="720"/>
        </w:tabs>
        <w:ind w:left="720" w:hanging="360"/>
      </w:pPr>
      <w:rPr>
        <w:rFonts w:ascii="Symbol" w:hAnsi="Symbol" w:hint="default"/>
        <w:b/>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8F1254D"/>
    <w:multiLevelType w:val="hybridMultilevel"/>
    <w:tmpl w:val="C3425C76"/>
    <w:lvl w:ilvl="0" w:tplc="2A8CA694">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506321"/>
    <w:multiLevelType w:val="multilevel"/>
    <w:tmpl w:val="5568F4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3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4E0F1E"/>
    <w:multiLevelType w:val="hybridMultilevel"/>
    <w:tmpl w:val="6C8EE358"/>
    <w:lvl w:ilvl="0" w:tplc="60620AE4">
      <w:numFmt w:val="bullet"/>
      <w:lvlText w:val="-"/>
      <w:lvlJc w:val="left"/>
      <w:pPr>
        <w:tabs>
          <w:tab w:val="num" w:pos="360"/>
        </w:tabs>
        <w:ind w:left="360" w:hanging="360"/>
      </w:pPr>
      <w:rPr>
        <w:rFonts w:ascii="Times New Roman" w:eastAsia="Times New Roman" w:hAnsi="Times New Roman" w:cs="Times New Roman" w:hint="default"/>
        <w:b/>
      </w:rPr>
    </w:lvl>
    <w:lvl w:ilvl="1" w:tplc="5114D284">
      <w:start w:val="2"/>
      <w:numFmt w:val="bullet"/>
      <w:lvlText w:val="-"/>
      <w:lvlJc w:val="left"/>
      <w:pPr>
        <w:ind w:left="360" w:hanging="360"/>
      </w:pPr>
      <w:rPr>
        <w:rFonts w:ascii="Verdana" w:eastAsia="Verdana" w:hAnsi="Verdana" w:cs="Verdana" w:hint="default"/>
        <w:b/>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715B24"/>
    <w:multiLevelType w:val="hybridMultilevel"/>
    <w:tmpl w:val="7472BAE2"/>
    <w:lvl w:ilvl="0" w:tplc="B2CCA9EA">
      <w:start w:val="1"/>
      <w:numFmt w:val="bullet"/>
      <w:lvlText w:val=""/>
      <w:lvlJc w:val="left"/>
      <w:pPr>
        <w:ind w:left="2700" w:hanging="360"/>
      </w:pPr>
      <w:rPr>
        <w:rFonts w:ascii="Symbol" w:hAnsi="Symbol" w:hint="default"/>
      </w:rPr>
    </w:lvl>
    <w:lvl w:ilvl="1" w:tplc="04090001">
      <w:start w:val="1"/>
      <w:numFmt w:val="bullet"/>
      <w:lvlText w:val=""/>
      <w:lvlJc w:val="left"/>
      <w:pPr>
        <w:ind w:left="3420" w:hanging="360"/>
      </w:pPr>
      <w:rPr>
        <w:rFonts w:ascii="Symbol" w:hAnsi="Symbol" w:hint="default"/>
        <w:color w:val="auto"/>
      </w:rPr>
    </w:lvl>
    <w:lvl w:ilvl="2" w:tplc="04090003">
      <w:start w:val="1"/>
      <w:numFmt w:val="bullet"/>
      <w:lvlText w:val="o"/>
      <w:lvlJc w:val="left"/>
      <w:pPr>
        <w:ind w:left="4140" w:hanging="360"/>
      </w:pPr>
      <w:rPr>
        <w:rFonts w:ascii="Courier New" w:hAnsi="Courier New" w:cs="Courier New" w:hint="default"/>
      </w:rPr>
    </w:lvl>
    <w:lvl w:ilvl="3" w:tplc="04090005">
      <w:start w:val="1"/>
      <w:numFmt w:val="bullet"/>
      <w:lvlText w:val=""/>
      <w:lvlJc w:val="left"/>
      <w:pPr>
        <w:ind w:left="4860" w:hanging="360"/>
      </w:pPr>
      <w:rPr>
        <w:rFonts w:ascii="Wingdings" w:hAnsi="Wingdings" w:hint="default"/>
      </w:rPr>
    </w:lvl>
    <w:lvl w:ilvl="4" w:tplc="04090009">
      <w:start w:val="1"/>
      <w:numFmt w:val="bullet"/>
      <w:lvlText w:val=""/>
      <w:lvlJc w:val="left"/>
      <w:pPr>
        <w:ind w:left="5580" w:hanging="360"/>
      </w:pPr>
      <w:rPr>
        <w:rFonts w:ascii="Wingdings" w:hAnsi="Wingdings" w:hint="default"/>
      </w:rPr>
    </w:lvl>
    <w:lvl w:ilvl="5" w:tplc="04090005">
      <w:start w:val="1"/>
      <w:numFmt w:val="bullet"/>
      <w:lvlText w:val=""/>
      <w:lvlJc w:val="left"/>
      <w:pPr>
        <w:ind w:left="6300" w:hanging="360"/>
      </w:pPr>
      <w:rPr>
        <w:rFonts w:ascii="Wingdings" w:hAnsi="Wingdings" w:hint="default"/>
      </w:rPr>
    </w:lvl>
    <w:lvl w:ilvl="6" w:tplc="04090001">
      <w:start w:val="1"/>
      <w:numFmt w:val="bullet"/>
      <w:lvlText w:val=""/>
      <w:lvlJc w:val="left"/>
      <w:pPr>
        <w:ind w:left="7020" w:hanging="360"/>
      </w:pPr>
      <w:rPr>
        <w:rFonts w:ascii="Symbol" w:hAnsi="Symbol" w:hint="default"/>
      </w:rPr>
    </w:lvl>
    <w:lvl w:ilvl="7" w:tplc="04090003">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6" w15:restartNumberingAfterBreak="0">
    <w:nsid w:val="6EC84BDF"/>
    <w:multiLevelType w:val="hybridMultilevel"/>
    <w:tmpl w:val="A0767DFE"/>
    <w:lvl w:ilvl="0" w:tplc="F4B44C46">
      <w:start w:val="2"/>
      <w:numFmt w:val="bullet"/>
      <w:lvlText w:val="-"/>
      <w:lvlJc w:val="left"/>
      <w:pPr>
        <w:ind w:left="720" w:hanging="360"/>
      </w:pPr>
      <w:rPr>
        <w:rFonts w:ascii="Verdana" w:eastAsia="Verdana" w:hAnsi="Verdana" w:cs="Verdana" w:hint="default"/>
        <w:b/>
      </w:rPr>
    </w:lvl>
    <w:lvl w:ilvl="1" w:tplc="02360FDA">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EEE6CD8"/>
    <w:multiLevelType w:val="hybridMultilevel"/>
    <w:tmpl w:val="B1B03DDC"/>
    <w:lvl w:ilvl="0" w:tplc="BAF0179E">
      <w:numFmt w:val="bullet"/>
      <w:lvlText w:val="-"/>
      <w:lvlJc w:val="left"/>
      <w:pPr>
        <w:tabs>
          <w:tab w:val="num" w:pos="720"/>
        </w:tabs>
        <w:ind w:left="720" w:hanging="360"/>
      </w:pPr>
      <w:rPr>
        <w:rFonts w:ascii="Times New Roman" w:eastAsia="Times New Roman" w:hAnsi="Times New Roman" w:cs="Times New Roman" w:hint="default"/>
        <w:b/>
      </w:rPr>
    </w:lvl>
    <w:lvl w:ilvl="1" w:tplc="AE58DB94">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F363129"/>
    <w:multiLevelType w:val="multilevel"/>
    <w:tmpl w:val="40B4834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6FF150AA"/>
    <w:multiLevelType w:val="hybridMultilevel"/>
    <w:tmpl w:val="BFE0A5A6"/>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07640A4"/>
    <w:multiLevelType w:val="hybridMultilevel"/>
    <w:tmpl w:val="1FC88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4C0320"/>
    <w:multiLevelType w:val="hybridMultilevel"/>
    <w:tmpl w:val="195080FA"/>
    <w:lvl w:ilvl="0" w:tplc="B2CCA9EA">
      <w:start w:val="1"/>
      <w:numFmt w:val="bullet"/>
      <w:lvlText w:val=""/>
      <w:lvlJc w:val="left"/>
      <w:pPr>
        <w:tabs>
          <w:tab w:val="num" w:pos="720"/>
        </w:tabs>
        <w:ind w:left="720" w:hanging="360"/>
      </w:pPr>
      <w:rPr>
        <w:rFonts w:ascii="Symbol" w:hAnsi="Symbol" w:hint="default"/>
        <w:b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4D446C4"/>
    <w:multiLevelType w:val="hybridMultilevel"/>
    <w:tmpl w:val="3C4A5414"/>
    <w:lvl w:ilvl="0" w:tplc="6894772C">
      <w:start w:val="2"/>
      <w:numFmt w:val="bullet"/>
      <w:lvlText w:val="-"/>
      <w:lvlJc w:val="left"/>
      <w:pPr>
        <w:ind w:left="360" w:hanging="360"/>
      </w:pPr>
      <w:rPr>
        <w:rFonts w:ascii="Verdana" w:eastAsia="Verdana" w:hAnsi="Verdana" w:cs="Verdana" w:hint="default"/>
        <w:b/>
      </w:rPr>
    </w:lvl>
    <w:lvl w:ilvl="1" w:tplc="DF86C6AC">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53530D0"/>
    <w:multiLevelType w:val="hybridMultilevel"/>
    <w:tmpl w:val="FC0E60A4"/>
    <w:lvl w:ilvl="0" w:tplc="D2FCC9FE">
      <w:start w:val="1"/>
      <w:numFmt w:val="bullet"/>
      <w:lvlText w:val="-"/>
      <w:lvlJc w:val="left"/>
      <w:pPr>
        <w:tabs>
          <w:tab w:val="num" w:pos="269"/>
        </w:tabs>
        <w:ind w:left="269" w:hanging="269"/>
      </w:pPr>
      <w:rPr>
        <w:rFonts w:ascii="Times New Roman" w:eastAsia="Batang" w:hAnsi="Times New Roman" w:cs="Times New Roman" w:hint="default"/>
        <w:color w:val="auto"/>
      </w:rPr>
    </w:lvl>
    <w:lvl w:ilvl="1" w:tplc="04090001">
      <w:start w:val="1"/>
      <w:numFmt w:val="bullet"/>
      <w:lvlText w:val=""/>
      <w:lvlJc w:val="left"/>
      <w:pPr>
        <w:tabs>
          <w:tab w:val="num" w:pos="1980"/>
        </w:tabs>
        <w:ind w:left="1980" w:hanging="360"/>
      </w:pPr>
      <w:rPr>
        <w:rFonts w:ascii="Symbol" w:hAnsi="Symbol" w:hint="default"/>
        <w:b/>
      </w:rPr>
    </w:lvl>
    <w:lvl w:ilvl="2" w:tplc="04090005">
      <w:start w:val="1"/>
      <w:numFmt w:val="bullet"/>
      <w:lvlText w:val=""/>
      <w:lvlJc w:val="left"/>
      <w:pPr>
        <w:tabs>
          <w:tab w:val="num" w:pos="2700"/>
        </w:tabs>
        <w:ind w:left="2700" w:hanging="360"/>
      </w:pPr>
      <w:rPr>
        <w:rFonts w:ascii="Wingdings" w:hAnsi="Wingdings" w:hint="default"/>
      </w:rPr>
    </w:lvl>
    <w:lvl w:ilvl="3" w:tplc="04090001">
      <w:start w:val="1"/>
      <w:numFmt w:val="bullet"/>
      <w:lvlText w:val=""/>
      <w:lvlJc w:val="left"/>
      <w:pPr>
        <w:tabs>
          <w:tab w:val="num" w:pos="3420"/>
        </w:tabs>
        <w:ind w:left="3420" w:hanging="360"/>
      </w:pPr>
      <w:rPr>
        <w:rFonts w:ascii="Symbol" w:hAnsi="Symbol" w:hint="default"/>
      </w:rPr>
    </w:lvl>
    <w:lvl w:ilvl="4" w:tplc="04090003">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44" w15:restartNumberingAfterBreak="0">
    <w:nsid w:val="7A0152A8"/>
    <w:multiLevelType w:val="hybridMultilevel"/>
    <w:tmpl w:val="534844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316C3F"/>
    <w:multiLevelType w:val="hybridMultilevel"/>
    <w:tmpl w:val="7C32080E"/>
    <w:lvl w:ilvl="0" w:tplc="2A8CA694">
      <w:numFmt w:val="bullet"/>
      <w:lvlText w:val="-"/>
      <w:lvlJc w:val="left"/>
      <w:pPr>
        <w:ind w:left="1287" w:hanging="360"/>
      </w:pPr>
      <w:rPr>
        <w:rFonts w:ascii="Times New Roman" w:eastAsia="Times New Roman" w:hAnsi="Times New Roman" w:cs="Times New Roman" w:hint="default"/>
      </w:rPr>
    </w:lvl>
    <w:lvl w:ilvl="1" w:tplc="04090005">
      <w:start w:val="1"/>
      <w:numFmt w:val="bullet"/>
      <w:lvlText w:val=""/>
      <w:lvlJc w:val="left"/>
      <w:pPr>
        <w:ind w:left="2007" w:hanging="360"/>
      </w:pPr>
      <w:rPr>
        <w:rFonts w:ascii="Wingdings" w:hAnsi="Wingding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A5B4B17"/>
    <w:multiLevelType w:val="hybridMultilevel"/>
    <w:tmpl w:val="D8DAC606"/>
    <w:lvl w:ilvl="0" w:tplc="6894772C">
      <w:start w:val="2"/>
      <w:numFmt w:val="bullet"/>
      <w:lvlText w:val="-"/>
      <w:lvlJc w:val="left"/>
      <w:pPr>
        <w:ind w:left="360" w:hanging="360"/>
      </w:pPr>
      <w:rPr>
        <w:rFonts w:ascii="Verdana" w:eastAsia="Verdana" w:hAnsi="Verdana" w:cs="Verdana" w:hint="default"/>
        <w:b/>
      </w:rPr>
    </w:lvl>
    <w:lvl w:ilvl="1" w:tplc="4FAE4910">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CBE4626"/>
    <w:multiLevelType w:val="hybridMultilevel"/>
    <w:tmpl w:val="A18AC2B4"/>
    <w:lvl w:ilvl="0" w:tplc="6894772C">
      <w:start w:val="2"/>
      <w:numFmt w:val="bullet"/>
      <w:lvlText w:val="-"/>
      <w:lvlJc w:val="left"/>
      <w:pPr>
        <w:ind w:left="360" w:hanging="360"/>
      </w:pPr>
      <w:rPr>
        <w:rFonts w:ascii="Verdana" w:eastAsia="Verdana" w:hAnsi="Verdana" w:cs="Verdana"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E6A6986"/>
    <w:multiLevelType w:val="hybridMultilevel"/>
    <w:tmpl w:val="37DA1B78"/>
    <w:lvl w:ilvl="0" w:tplc="6894772C">
      <w:start w:val="2"/>
      <w:numFmt w:val="bullet"/>
      <w:lvlText w:val="-"/>
      <w:lvlJc w:val="left"/>
      <w:pPr>
        <w:ind w:left="360" w:hanging="360"/>
      </w:pPr>
      <w:rPr>
        <w:rFonts w:ascii="Verdana" w:eastAsia="Verdana" w:hAnsi="Verdana" w:cs="Verdana" w:hint="default"/>
        <w:b/>
      </w:rPr>
    </w:lvl>
    <w:lvl w:ilvl="1" w:tplc="2E943176">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4"/>
  </w:num>
  <w:num w:numId="3">
    <w:abstractNumId w:val="31"/>
  </w:num>
  <w:num w:numId="4">
    <w:abstractNumId w:val="17"/>
  </w:num>
  <w:num w:numId="5">
    <w:abstractNumId w:val="11"/>
  </w:num>
  <w:num w:numId="6">
    <w:abstractNumId w:val="41"/>
  </w:num>
  <w:num w:numId="7">
    <w:abstractNumId w:val="34"/>
  </w:num>
  <w:num w:numId="8">
    <w:abstractNumId w:val="42"/>
  </w:num>
  <w:num w:numId="9">
    <w:abstractNumId w:val="24"/>
  </w:num>
  <w:num w:numId="10">
    <w:abstractNumId w:val="37"/>
  </w:num>
  <w:num w:numId="11">
    <w:abstractNumId w:val="30"/>
  </w:num>
  <w:num w:numId="12">
    <w:abstractNumId w:val="36"/>
  </w:num>
  <w:num w:numId="13">
    <w:abstractNumId w:val="9"/>
  </w:num>
  <w:num w:numId="14">
    <w:abstractNumId w:val="29"/>
  </w:num>
  <w:num w:numId="15">
    <w:abstractNumId w:val="46"/>
  </w:num>
  <w:num w:numId="16">
    <w:abstractNumId w:val="18"/>
  </w:num>
  <w:num w:numId="17">
    <w:abstractNumId w:val="48"/>
  </w:num>
  <w:num w:numId="18">
    <w:abstractNumId w:val="10"/>
  </w:num>
  <w:num w:numId="19">
    <w:abstractNumId w:val="13"/>
  </w:num>
  <w:num w:numId="20">
    <w:abstractNumId w:val="12"/>
  </w:num>
  <w:num w:numId="21">
    <w:abstractNumId w:val="38"/>
  </w:num>
  <w:num w:numId="22">
    <w:abstractNumId w:val="7"/>
  </w:num>
  <w:num w:numId="23">
    <w:abstractNumId w:val="43"/>
  </w:num>
  <w:num w:numId="24">
    <w:abstractNumId w:val="0"/>
  </w:num>
  <w:num w:numId="25">
    <w:abstractNumId w:val="47"/>
  </w:num>
  <w:num w:numId="26">
    <w:abstractNumId w:val="5"/>
  </w:num>
  <w:num w:numId="27">
    <w:abstractNumId w:val="20"/>
  </w:num>
  <w:num w:numId="28">
    <w:abstractNumId w:val="27"/>
  </w:num>
  <w:num w:numId="29">
    <w:abstractNumId w:val="2"/>
  </w:num>
  <w:num w:numId="30">
    <w:abstractNumId w:val="44"/>
  </w:num>
  <w:num w:numId="31">
    <w:abstractNumId w:val="45"/>
  </w:num>
  <w:num w:numId="32">
    <w:abstractNumId w:val="35"/>
  </w:num>
  <w:num w:numId="33">
    <w:abstractNumId w:val="19"/>
  </w:num>
  <w:num w:numId="34">
    <w:abstractNumId w:val="8"/>
  </w:num>
  <w:num w:numId="35">
    <w:abstractNumId w:val="32"/>
  </w:num>
  <w:num w:numId="36">
    <w:abstractNumId w:val="22"/>
  </w:num>
  <w:num w:numId="37">
    <w:abstractNumId w:val="21"/>
  </w:num>
  <w:num w:numId="38">
    <w:abstractNumId w:val="4"/>
  </w:num>
  <w:num w:numId="39">
    <w:abstractNumId w:val="26"/>
  </w:num>
  <w:num w:numId="40">
    <w:abstractNumId w:val="15"/>
  </w:num>
  <w:num w:numId="41">
    <w:abstractNumId w:val="23"/>
  </w:num>
  <w:num w:numId="42">
    <w:abstractNumId w:val="28"/>
  </w:num>
  <w:num w:numId="43">
    <w:abstractNumId w:val="3"/>
  </w:num>
  <w:num w:numId="44">
    <w:abstractNumId w:val="40"/>
  </w:num>
  <w:num w:numId="45">
    <w:abstractNumId w:val="16"/>
  </w:num>
  <w:num w:numId="46">
    <w:abstractNumId w:val="39"/>
  </w:num>
  <w:num w:numId="47">
    <w:abstractNumId w:val="25"/>
  </w:num>
  <w:num w:numId="48">
    <w:abstractNumId w:val="13"/>
  </w:num>
  <w:num w:numId="49">
    <w:abstractNumId w:val="13"/>
  </w:num>
  <w:num w:numId="50">
    <w:abstractNumId w:val="33"/>
    <w:lvlOverride w:ilvl="0"/>
    <w:lvlOverride w:ilvl="1"/>
    <w:lvlOverride w:ilvl="2">
      <w:startOverride w:val="1"/>
    </w:lvlOverride>
    <w:lvlOverride w:ilvl="3"/>
    <w:lvlOverride w:ilvl="4"/>
    <w:lvlOverride w:ilvl="5"/>
    <w:lvlOverride w:ilvl="6"/>
    <w:lvlOverride w:ilvl="7"/>
    <w:lvlOverride w:ilvl="8"/>
  </w:num>
  <w:num w:numId="51">
    <w:abstractNumId w:val="34"/>
  </w:num>
  <w:num w:numId="52">
    <w:abstractNumId w:val="13"/>
  </w:num>
  <w:num w:numId="53">
    <w:abstractNumId w:val="13"/>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ùng Lê Mạnh">
    <w15:presenceInfo w15:providerId="Windows Live" w15:userId="8fa0771e03f4a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hideSpellingErrors/>
  <w:hideGrammatical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2EF"/>
    <w:rsid w:val="00000D88"/>
    <w:rsid w:val="000024C4"/>
    <w:rsid w:val="000025FD"/>
    <w:rsid w:val="0000283A"/>
    <w:rsid w:val="0000450A"/>
    <w:rsid w:val="00004807"/>
    <w:rsid w:val="00005027"/>
    <w:rsid w:val="00006497"/>
    <w:rsid w:val="000067A5"/>
    <w:rsid w:val="00006916"/>
    <w:rsid w:val="00006980"/>
    <w:rsid w:val="00007949"/>
    <w:rsid w:val="00007AB3"/>
    <w:rsid w:val="00007AD8"/>
    <w:rsid w:val="00007D4C"/>
    <w:rsid w:val="00007EFE"/>
    <w:rsid w:val="000102D2"/>
    <w:rsid w:val="00010ED0"/>
    <w:rsid w:val="0001156C"/>
    <w:rsid w:val="00011A60"/>
    <w:rsid w:val="00011FD8"/>
    <w:rsid w:val="0001260F"/>
    <w:rsid w:val="000128CE"/>
    <w:rsid w:val="000128FA"/>
    <w:rsid w:val="00013446"/>
    <w:rsid w:val="00013C4E"/>
    <w:rsid w:val="00014113"/>
    <w:rsid w:val="0001466F"/>
    <w:rsid w:val="00014DED"/>
    <w:rsid w:val="00015BAF"/>
    <w:rsid w:val="00016D2D"/>
    <w:rsid w:val="0001726E"/>
    <w:rsid w:val="00017E0E"/>
    <w:rsid w:val="0002218C"/>
    <w:rsid w:val="00022207"/>
    <w:rsid w:val="0002227B"/>
    <w:rsid w:val="00022AF7"/>
    <w:rsid w:val="00022B8B"/>
    <w:rsid w:val="00023500"/>
    <w:rsid w:val="00023D04"/>
    <w:rsid w:val="00024385"/>
    <w:rsid w:val="00024DCC"/>
    <w:rsid w:val="00025669"/>
    <w:rsid w:val="00026424"/>
    <w:rsid w:val="00026E88"/>
    <w:rsid w:val="00030529"/>
    <w:rsid w:val="000308FC"/>
    <w:rsid w:val="00030C59"/>
    <w:rsid w:val="000324AB"/>
    <w:rsid w:val="0003271D"/>
    <w:rsid w:val="00032C31"/>
    <w:rsid w:val="00032D35"/>
    <w:rsid w:val="0003318E"/>
    <w:rsid w:val="0003356F"/>
    <w:rsid w:val="00033D19"/>
    <w:rsid w:val="0003409F"/>
    <w:rsid w:val="00035C05"/>
    <w:rsid w:val="0003605F"/>
    <w:rsid w:val="00037252"/>
    <w:rsid w:val="000377F9"/>
    <w:rsid w:val="00041179"/>
    <w:rsid w:val="00042264"/>
    <w:rsid w:val="00042ACC"/>
    <w:rsid w:val="000436C5"/>
    <w:rsid w:val="00043957"/>
    <w:rsid w:val="00044B52"/>
    <w:rsid w:val="0004575E"/>
    <w:rsid w:val="00045D6C"/>
    <w:rsid w:val="00045DA2"/>
    <w:rsid w:val="00045E62"/>
    <w:rsid w:val="00046EEE"/>
    <w:rsid w:val="0004758C"/>
    <w:rsid w:val="000475B5"/>
    <w:rsid w:val="00050B60"/>
    <w:rsid w:val="000510D0"/>
    <w:rsid w:val="00051665"/>
    <w:rsid w:val="0005244F"/>
    <w:rsid w:val="00052C53"/>
    <w:rsid w:val="000534F0"/>
    <w:rsid w:val="000536FF"/>
    <w:rsid w:val="0005380A"/>
    <w:rsid w:val="00053869"/>
    <w:rsid w:val="00053934"/>
    <w:rsid w:val="00054AC4"/>
    <w:rsid w:val="00054FAB"/>
    <w:rsid w:val="0005529F"/>
    <w:rsid w:val="00055CB2"/>
    <w:rsid w:val="0005636B"/>
    <w:rsid w:val="0005669B"/>
    <w:rsid w:val="00056B35"/>
    <w:rsid w:val="00056C6B"/>
    <w:rsid w:val="00057229"/>
    <w:rsid w:val="0005784B"/>
    <w:rsid w:val="00057F4E"/>
    <w:rsid w:val="00061861"/>
    <w:rsid w:val="00062372"/>
    <w:rsid w:val="00063221"/>
    <w:rsid w:val="000635EC"/>
    <w:rsid w:val="000646AB"/>
    <w:rsid w:val="00065151"/>
    <w:rsid w:val="000657E4"/>
    <w:rsid w:val="00065E4F"/>
    <w:rsid w:val="000660AC"/>
    <w:rsid w:val="00066926"/>
    <w:rsid w:val="000675E0"/>
    <w:rsid w:val="000701B7"/>
    <w:rsid w:val="00070640"/>
    <w:rsid w:val="0007263D"/>
    <w:rsid w:val="00073072"/>
    <w:rsid w:val="000734DF"/>
    <w:rsid w:val="000742E8"/>
    <w:rsid w:val="00074E79"/>
    <w:rsid w:val="00075F9A"/>
    <w:rsid w:val="00076565"/>
    <w:rsid w:val="00077A59"/>
    <w:rsid w:val="00077DC9"/>
    <w:rsid w:val="000803F1"/>
    <w:rsid w:val="00080968"/>
    <w:rsid w:val="00080982"/>
    <w:rsid w:val="00081724"/>
    <w:rsid w:val="00082066"/>
    <w:rsid w:val="000827F0"/>
    <w:rsid w:val="00082836"/>
    <w:rsid w:val="0008321D"/>
    <w:rsid w:val="00084501"/>
    <w:rsid w:val="00084899"/>
    <w:rsid w:val="00084916"/>
    <w:rsid w:val="00084CC0"/>
    <w:rsid w:val="00085100"/>
    <w:rsid w:val="0008541A"/>
    <w:rsid w:val="00085B51"/>
    <w:rsid w:val="00086318"/>
    <w:rsid w:val="00086854"/>
    <w:rsid w:val="00086EA2"/>
    <w:rsid w:val="00087A3C"/>
    <w:rsid w:val="0009083C"/>
    <w:rsid w:val="00090E84"/>
    <w:rsid w:val="00091B51"/>
    <w:rsid w:val="00091F93"/>
    <w:rsid w:val="000927D9"/>
    <w:rsid w:val="0009389E"/>
    <w:rsid w:val="00093B50"/>
    <w:rsid w:val="000947E7"/>
    <w:rsid w:val="00094BB2"/>
    <w:rsid w:val="00094E9A"/>
    <w:rsid w:val="00094EE8"/>
    <w:rsid w:val="000950C0"/>
    <w:rsid w:val="00095E80"/>
    <w:rsid w:val="000971E6"/>
    <w:rsid w:val="00097796"/>
    <w:rsid w:val="000977C8"/>
    <w:rsid w:val="000A06B6"/>
    <w:rsid w:val="000A0951"/>
    <w:rsid w:val="000A1CEC"/>
    <w:rsid w:val="000A25A0"/>
    <w:rsid w:val="000A3F86"/>
    <w:rsid w:val="000A4D25"/>
    <w:rsid w:val="000A566B"/>
    <w:rsid w:val="000A5856"/>
    <w:rsid w:val="000A5F03"/>
    <w:rsid w:val="000A5FB5"/>
    <w:rsid w:val="000A61F9"/>
    <w:rsid w:val="000A667F"/>
    <w:rsid w:val="000A697C"/>
    <w:rsid w:val="000A6BB9"/>
    <w:rsid w:val="000A7074"/>
    <w:rsid w:val="000B048A"/>
    <w:rsid w:val="000B227B"/>
    <w:rsid w:val="000B36B9"/>
    <w:rsid w:val="000B3AC1"/>
    <w:rsid w:val="000B4143"/>
    <w:rsid w:val="000B481B"/>
    <w:rsid w:val="000B4F1A"/>
    <w:rsid w:val="000B751F"/>
    <w:rsid w:val="000C1547"/>
    <w:rsid w:val="000C1597"/>
    <w:rsid w:val="000C1676"/>
    <w:rsid w:val="000C1B71"/>
    <w:rsid w:val="000C2A77"/>
    <w:rsid w:val="000C2A98"/>
    <w:rsid w:val="000C2DC8"/>
    <w:rsid w:val="000C384C"/>
    <w:rsid w:val="000C4118"/>
    <w:rsid w:val="000C5797"/>
    <w:rsid w:val="000C59D3"/>
    <w:rsid w:val="000C60F7"/>
    <w:rsid w:val="000C67EC"/>
    <w:rsid w:val="000C6854"/>
    <w:rsid w:val="000C6B8A"/>
    <w:rsid w:val="000C74A4"/>
    <w:rsid w:val="000C7860"/>
    <w:rsid w:val="000D0893"/>
    <w:rsid w:val="000D09B3"/>
    <w:rsid w:val="000D1E2A"/>
    <w:rsid w:val="000D2F27"/>
    <w:rsid w:val="000D3B37"/>
    <w:rsid w:val="000D6E91"/>
    <w:rsid w:val="000D74E6"/>
    <w:rsid w:val="000D7C7B"/>
    <w:rsid w:val="000E0E62"/>
    <w:rsid w:val="000E0FBB"/>
    <w:rsid w:val="000E1040"/>
    <w:rsid w:val="000E11AD"/>
    <w:rsid w:val="000E13E0"/>
    <w:rsid w:val="000E2861"/>
    <w:rsid w:val="000E2B33"/>
    <w:rsid w:val="000E3319"/>
    <w:rsid w:val="000E3837"/>
    <w:rsid w:val="000E38E1"/>
    <w:rsid w:val="000E3BB9"/>
    <w:rsid w:val="000E489E"/>
    <w:rsid w:val="000E4F30"/>
    <w:rsid w:val="000E50B7"/>
    <w:rsid w:val="000E55EC"/>
    <w:rsid w:val="000E69A1"/>
    <w:rsid w:val="000E6C72"/>
    <w:rsid w:val="000E6D73"/>
    <w:rsid w:val="000E7A3B"/>
    <w:rsid w:val="000E7ADA"/>
    <w:rsid w:val="000F1104"/>
    <w:rsid w:val="000F1C25"/>
    <w:rsid w:val="000F1EEB"/>
    <w:rsid w:val="000F2283"/>
    <w:rsid w:val="000F26C5"/>
    <w:rsid w:val="000F32FD"/>
    <w:rsid w:val="000F37AC"/>
    <w:rsid w:val="000F3D38"/>
    <w:rsid w:val="000F5ECE"/>
    <w:rsid w:val="000F5F49"/>
    <w:rsid w:val="000F67DF"/>
    <w:rsid w:val="000F69F6"/>
    <w:rsid w:val="000F6B83"/>
    <w:rsid w:val="000F703C"/>
    <w:rsid w:val="000F7378"/>
    <w:rsid w:val="000F7682"/>
    <w:rsid w:val="000F7788"/>
    <w:rsid w:val="000F7D9A"/>
    <w:rsid w:val="000F7EC9"/>
    <w:rsid w:val="00100CDC"/>
    <w:rsid w:val="00100E8C"/>
    <w:rsid w:val="00101D21"/>
    <w:rsid w:val="001020BB"/>
    <w:rsid w:val="00102A40"/>
    <w:rsid w:val="0010381E"/>
    <w:rsid w:val="00103E9C"/>
    <w:rsid w:val="001056DE"/>
    <w:rsid w:val="001058A5"/>
    <w:rsid w:val="0010628E"/>
    <w:rsid w:val="00106747"/>
    <w:rsid w:val="00106E6C"/>
    <w:rsid w:val="00110C5A"/>
    <w:rsid w:val="0011274B"/>
    <w:rsid w:val="00112FF9"/>
    <w:rsid w:val="00113084"/>
    <w:rsid w:val="001130D1"/>
    <w:rsid w:val="00113482"/>
    <w:rsid w:val="001138CD"/>
    <w:rsid w:val="00114C0D"/>
    <w:rsid w:val="001150FF"/>
    <w:rsid w:val="00115B67"/>
    <w:rsid w:val="001203B8"/>
    <w:rsid w:val="0012113A"/>
    <w:rsid w:val="00121FDD"/>
    <w:rsid w:val="001228A6"/>
    <w:rsid w:val="00122B74"/>
    <w:rsid w:val="00123B05"/>
    <w:rsid w:val="00123F54"/>
    <w:rsid w:val="00124FFA"/>
    <w:rsid w:val="00125847"/>
    <w:rsid w:val="0012606C"/>
    <w:rsid w:val="00126380"/>
    <w:rsid w:val="0012688E"/>
    <w:rsid w:val="001278F0"/>
    <w:rsid w:val="0012791C"/>
    <w:rsid w:val="00127E12"/>
    <w:rsid w:val="00130963"/>
    <w:rsid w:val="0013144B"/>
    <w:rsid w:val="001315A4"/>
    <w:rsid w:val="00131B74"/>
    <w:rsid w:val="001324F6"/>
    <w:rsid w:val="001346FE"/>
    <w:rsid w:val="00134EA9"/>
    <w:rsid w:val="001362B9"/>
    <w:rsid w:val="00136B50"/>
    <w:rsid w:val="001370D8"/>
    <w:rsid w:val="00137B47"/>
    <w:rsid w:val="0014015D"/>
    <w:rsid w:val="001401B1"/>
    <w:rsid w:val="0014103B"/>
    <w:rsid w:val="0014125A"/>
    <w:rsid w:val="00141AD5"/>
    <w:rsid w:val="00143048"/>
    <w:rsid w:val="00143B28"/>
    <w:rsid w:val="00143DC5"/>
    <w:rsid w:val="0014434D"/>
    <w:rsid w:val="001445BB"/>
    <w:rsid w:val="00144B41"/>
    <w:rsid w:val="00144CDF"/>
    <w:rsid w:val="001453F8"/>
    <w:rsid w:val="00145845"/>
    <w:rsid w:val="001465A9"/>
    <w:rsid w:val="00147824"/>
    <w:rsid w:val="001479F6"/>
    <w:rsid w:val="0015012B"/>
    <w:rsid w:val="00150A19"/>
    <w:rsid w:val="0015122D"/>
    <w:rsid w:val="00151BFD"/>
    <w:rsid w:val="00151E14"/>
    <w:rsid w:val="001522E7"/>
    <w:rsid w:val="001529E3"/>
    <w:rsid w:val="00152B77"/>
    <w:rsid w:val="00152FB2"/>
    <w:rsid w:val="00153677"/>
    <w:rsid w:val="001544EA"/>
    <w:rsid w:val="00154E90"/>
    <w:rsid w:val="00157435"/>
    <w:rsid w:val="00157BD3"/>
    <w:rsid w:val="00160613"/>
    <w:rsid w:val="00160EF0"/>
    <w:rsid w:val="00161CBC"/>
    <w:rsid w:val="00162629"/>
    <w:rsid w:val="00162DF3"/>
    <w:rsid w:val="001631A1"/>
    <w:rsid w:val="00164804"/>
    <w:rsid w:val="00164EEB"/>
    <w:rsid w:val="00164F86"/>
    <w:rsid w:val="0016511A"/>
    <w:rsid w:val="00165DB4"/>
    <w:rsid w:val="00165DEE"/>
    <w:rsid w:val="00166ED4"/>
    <w:rsid w:val="001674F8"/>
    <w:rsid w:val="001714B2"/>
    <w:rsid w:val="0017158E"/>
    <w:rsid w:val="0017171A"/>
    <w:rsid w:val="001718DA"/>
    <w:rsid w:val="00171C31"/>
    <w:rsid w:val="001724A3"/>
    <w:rsid w:val="00174DD0"/>
    <w:rsid w:val="00174DE6"/>
    <w:rsid w:val="001754A4"/>
    <w:rsid w:val="00176573"/>
    <w:rsid w:val="00176A8C"/>
    <w:rsid w:val="00176F7B"/>
    <w:rsid w:val="00177D2F"/>
    <w:rsid w:val="0018140F"/>
    <w:rsid w:val="0018163E"/>
    <w:rsid w:val="00182D0C"/>
    <w:rsid w:val="00182DBC"/>
    <w:rsid w:val="00183285"/>
    <w:rsid w:val="0018335B"/>
    <w:rsid w:val="001846F3"/>
    <w:rsid w:val="0018480F"/>
    <w:rsid w:val="00184EB6"/>
    <w:rsid w:val="00185553"/>
    <w:rsid w:val="00185918"/>
    <w:rsid w:val="00185F01"/>
    <w:rsid w:val="00186861"/>
    <w:rsid w:val="0018768A"/>
    <w:rsid w:val="00187E16"/>
    <w:rsid w:val="00190107"/>
    <w:rsid w:val="00190837"/>
    <w:rsid w:val="00190B9D"/>
    <w:rsid w:val="00191A42"/>
    <w:rsid w:val="00191FF3"/>
    <w:rsid w:val="00192690"/>
    <w:rsid w:val="00192A65"/>
    <w:rsid w:val="00192F95"/>
    <w:rsid w:val="00193316"/>
    <w:rsid w:val="001933D4"/>
    <w:rsid w:val="00194171"/>
    <w:rsid w:val="001945D6"/>
    <w:rsid w:val="00194707"/>
    <w:rsid w:val="00194796"/>
    <w:rsid w:val="00194988"/>
    <w:rsid w:val="00196793"/>
    <w:rsid w:val="00196906"/>
    <w:rsid w:val="00196B04"/>
    <w:rsid w:val="00197231"/>
    <w:rsid w:val="0019725D"/>
    <w:rsid w:val="00197B12"/>
    <w:rsid w:val="001A0447"/>
    <w:rsid w:val="001A0587"/>
    <w:rsid w:val="001A072B"/>
    <w:rsid w:val="001A1418"/>
    <w:rsid w:val="001A3768"/>
    <w:rsid w:val="001A3D60"/>
    <w:rsid w:val="001A423E"/>
    <w:rsid w:val="001A42A6"/>
    <w:rsid w:val="001A4AB1"/>
    <w:rsid w:val="001A7415"/>
    <w:rsid w:val="001B1826"/>
    <w:rsid w:val="001B20E8"/>
    <w:rsid w:val="001B215C"/>
    <w:rsid w:val="001B3218"/>
    <w:rsid w:val="001B335C"/>
    <w:rsid w:val="001B37BC"/>
    <w:rsid w:val="001B3E03"/>
    <w:rsid w:val="001B3FA3"/>
    <w:rsid w:val="001B6FDE"/>
    <w:rsid w:val="001B7B7B"/>
    <w:rsid w:val="001C0886"/>
    <w:rsid w:val="001C0A05"/>
    <w:rsid w:val="001C1D93"/>
    <w:rsid w:val="001C2482"/>
    <w:rsid w:val="001C28BD"/>
    <w:rsid w:val="001C2E5D"/>
    <w:rsid w:val="001C31D0"/>
    <w:rsid w:val="001C3537"/>
    <w:rsid w:val="001C499B"/>
    <w:rsid w:val="001C4EE9"/>
    <w:rsid w:val="001C55B6"/>
    <w:rsid w:val="001C65C1"/>
    <w:rsid w:val="001C6A85"/>
    <w:rsid w:val="001C6AA1"/>
    <w:rsid w:val="001C7E27"/>
    <w:rsid w:val="001C7F85"/>
    <w:rsid w:val="001D05D1"/>
    <w:rsid w:val="001D06F0"/>
    <w:rsid w:val="001D22A3"/>
    <w:rsid w:val="001D2844"/>
    <w:rsid w:val="001D2B58"/>
    <w:rsid w:val="001D2B7B"/>
    <w:rsid w:val="001D2C50"/>
    <w:rsid w:val="001D33AF"/>
    <w:rsid w:val="001D3420"/>
    <w:rsid w:val="001D3AD3"/>
    <w:rsid w:val="001D42AF"/>
    <w:rsid w:val="001D467F"/>
    <w:rsid w:val="001D661D"/>
    <w:rsid w:val="001D6792"/>
    <w:rsid w:val="001D6817"/>
    <w:rsid w:val="001D68B3"/>
    <w:rsid w:val="001D68E7"/>
    <w:rsid w:val="001D6B6A"/>
    <w:rsid w:val="001D7474"/>
    <w:rsid w:val="001D7968"/>
    <w:rsid w:val="001E04D3"/>
    <w:rsid w:val="001E0CF8"/>
    <w:rsid w:val="001E1A63"/>
    <w:rsid w:val="001E1B71"/>
    <w:rsid w:val="001E20F5"/>
    <w:rsid w:val="001E2D12"/>
    <w:rsid w:val="001E3BEE"/>
    <w:rsid w:val="001E3CD5"/>
    <w:rsid w:val="001E3F43"/>
    <w:rsid w:val="001E4012"/>
    <w:rsid w:val="001E522D"/>
    <w:rsid w:val="001E57BE"/>
    <w:rsid w:val="001E5C7B"/>
    <w:rsid w:val="001E5ED7"/>
    <w:rsid w:val="001E64C7"/>
    <w:rsid w:val="001E7418"/>
    <w:rsid w:val="001E7D63"/>
    <w:rsid w:val="001F065F"/>
    <w:rsid w:val="001F0D61"/>
    <w:rsid w:val="001F2913"/>
    <w:rsid w:val="001F2BA4"/>
    <w:rsid w:val="001F2C79"/>
    <w:rsid w:val="001F34B7"/>
    <w:rsid w:val="001F3D8C"/>
    <w:rsid w:val="001F4791"/>
    <w:rsid w:val="001F4FF2"/>
    <w:rsid w:val="001F5C8E"/>
    <w:rsid w:val="001F6D24"/>
    <w:rsid w:val="001F6DE2"/>
    <w:rsid w:val="001F7F25"/>
    <w:rsid w:val="0020045B"/>
    <w:rsid w:val="002020A3"/>
    <w:rsid w:val="0020289D"/>
    <w:rsid w:val="002041C5"/>
    <w:rsid w:val="00204FFA"/>
    <w:rsid w:val="002050B4"/>
    <w:rsid w:val="00205852"/>
    <w:rsid w:val="00205DDE"/>
    <w:rsid w:val="002062C6"/>
    <w:rsid w:val="002064B0"/>
    <w:rsid w:val="00206793"/>
    <w:rsid w:val="00206E4D"/>
    <w:rsid w:val="00207163"/>
    <w:rsid w:val="002071C8"/>
    <w:rsid w:val="00207D12"/>
    <w:rsid w:val="002100A1"/>
    <w:rsid w:val="002101EC"/>
    <w:rsid w:val="00210361"/>
    <w:rsid w:val="00210687"/>
    <w:rsid w:val="0021068E"/>
    <w:rsid w:val="00213268"/>
    <w:rsid w:val="002136DD"/>
    <w:rsid w:val="00213853"/>
    <w:rsid w:val="00213DF1"/>
    <w:rsid w:val="00214820"/>
    <w:rsid w:val="00214912"/>
    <w:rsid w:val="00215466"/>
    <w:rsid w:val="00215F54"/>
    <w:rsid w:val="00217089"/>
    <w:rsid w:val="002171C3"/>
    <w:rsid w:val="00217401"/>
    <w:rsid w:val="0022046E"/>
    <w:rsid w:val="00220E00"/>
    <w:rsid w:val="00221140"/>
    <w:rsid w:val="00221C92"/>
    <w:rsid w:val="00221FD2"/>
    <w:rsid w:val="002224DF"/>
    <w:rsid w:val="00222936"/>
    <w:rsid w:val="00222C87"/>
    <w:rsid w:val="00222F21"/>
    <w:rsid w:val="00223363"/>
    <w:rsid w:val="00223E16"/>
    <w:rsid w:val="002240F8"/>
    <w:rsid w:val="00224C7C"/>
    <w:rsid w:val="00225867"/>
    <w:rsid w:val="00225FCD"/>
    <w:rsid w:val="0022651E"/>
    <w:rsid w:val="00226CB9"/>
    <w:rsid w:val="00227E65"/>
    <w:rsid w:val="00230503"/>
    <w:rsid w:val="002311CD"/>
    <w:rsid w:val="0023219B"/>
    <w:rsid w:val="0023265B"/>
    <w:rsid w:val="00232FF4"/>
    <w:rsid w:val="00234796"/>
    <w:rsid w:val="00235063"/>
    <w:rsid w:val="00235E29"/>
    <w:rsid w:val="00237961"/>
    <w:rsid w:val="00241278"/>
    <w:rsid w:val="00241B83"/>
    <w:rsid w:val="00241FE2"/>
    <w:rsid w:val="00242119"/>
    <w:rsid w:val="00242B19"/>
    <w:rsid w:val="002430B0"/>
    <w:rsid w:val="00243340"/>
    <w:rsid w:val="00243672"/>
    <w:rsid w:val="0024417C"/>
    <w:rsid w:val="00245192"/>
    <w:rsid w:val="00245ACA"/>
    <w:rsid w:val="00245C9C"/>
    <w:rsid w:val="00246096"/>
    <w:rsid w:val="00246415"/>
    <w:rsid w:val="0024693C"/>
    <w:rsid w:val="00246B13"/>
    <w:rsid w:val="00247193"/>
    <w:rsid w:val="00247EF6"/>
    <w:rsid w:val="002503FF"/>
    <w:rsid w:val="002512F9"/>
    <w:rsid w:val="00252967"/>
    <w:rsid w:val="00253273"/>
    <w:rsid w:val="0025330B"/>
    <w:rsid w:val="00253323"/>
    <w:rsid w:val="00253B67"/>
    <w:rsid w:val="0025481B"/>
    <w:rsid w:val="0025489D"/>
    <w:rsid w:val="00255070"/>
    <w:rsid w:val="00255495"/>
    <w:rsid w:val="0025644F"/>
    <w:rsid w:val="00256B10"/>
    <w:rsid w:val="00260804"/>
    <w:rsid w:val="0026085B"/>
    <w:rsid w:val="0026132A"/>
    <w:rsid w:val="00261E3D"/>
    <w:rsid w:val="00262BB2"/>
    <w:rsid w:val="002631F2"/>
    <w:rsid w:val="00264677"/>
    <w:rsid w:val="0026473F"/>
    <w:rsid w:val="00265052"/>
    <w:rsid w:val="0026511D"/>
    <w:rsid w:val="002652FE"/>
    <w:rsid w:val="00265764"/>
    <w:rsid w:val="00265CE7"/>
    <w:rsid w:val="00265F9C"/>
    <w:rsid w:val="002660EB"/>
    <w:rsid w:val="0026672A"/>
    <w:rsid w:val="00267FC4"/>
    <w:rsid w:val="00270483"/>
    <w:rsid w:val="0027130E"/>
    <w:rsid w:val="0027183A"/>
    <w:rsid w:val="00271B03"/>
    <w:rsid w:val="00271F25"/>
    <w:rsid w:val="0027328B"/>
    <w:rsid w:val="00273796"/>
    <w:rsid w:val="00274098"/>
    <w:rsid w:val="00274411"/>
    <w:rsid w:val="00277227"/>
    <w:rsid w:val="002776A7"/>
    <w:rsid w:val="00277C0C"/>
    <w:rsid w:val="00281349"/>
    <w:rsid w:val="0028165F"/>
    <w:rsid w:val="00281700"/>
    <w:rsid w:val="00281C7B"/>
    <w:rsid w:val="00281FAA"/>
    <w:rsid w:val="00282EB8"/>
    <w:rsid w:val="00283D21"/>
    <w:rsid w:val="002848B1"/>
    <w:rsid w:val="00284DB9"/>
    <w:rsid w:val="0028581D"/>
    <w:rsid w:val="002860C5"/>
    <w:rsid w:val="002873DB"/>
    <w:rsid w:val="00287958"/>
    <w:rsid w:val="00287D1C"/>
    <w:rsid w:val="00290256"/>
    <w:rsid w:val="00290940"/>
    <w:rsid w:val="00290C09"/>
    <w:rsid w:val="00290F81"/>
    <w:rsid w:val="00291467"/>
    <w:rsid w:val="002921ED"/>
    <w:rsid w:val="0029288F"/>
    <w:rsid w:val="00292F18"/>
    <w:rsid w:val="00293717"/>
    <w:rsid w:val="00295A3B"/>
    <w:rsid w:val="00295ABA"/>
    <w:rsid w:val="00296636"/>
    <w:rsid w:val="002969B3"/>
    <w:rsid w:val="00297869"/>
    <w:rsid w:val="002979F7"/>
    <w:rsid w:val="002A3DEF"/>
    <w:rsid w:val="002A4C88"/>
    <w:rsid w:val="002A4F98"/>
    <w:rsid w:val="002A5652"/>
    <w:rsid w:val="002A5940"/>
    <w:rsid w:val="002A6949"/>
    <w:rsid w:val="002B0738"/>
    <w:rsid w:val="002B0D15"/>
    <w:rsid w:val="002B1828"/>
    <w:rsid w:val="002B1900"/>
    <w:rsid w:val="002B1C57"/>
    <w:rsid w:val="002B2200"/>
    <w:rsid w:val="002B2205"/>
    <w:rsid w:val="002B2218"/>
    <w:rsid w:val="002B2DE9"/>
    <w:rsid w:val="002B3411"/>
    <w:rsid w:val="002B3412"/>
    <w:rsid w:val="002B3622"/>
    <w:rsid w:val="002B36A0"/>
    <w:rsid w:val="002B4BC1"/>
    <w:rsid w:val="002B4D9E"/>
    <w:rsid w:val="002B5976"/>
    <w:rsid w:val="002B5FFD"/>
    <w:rsid w:val="002B602E"/>
    <w:rsid w:val="002B65B3"/>
    <w:rsid w:val="002B7D71"/>
    <w:rsid w:val="002B7D90"/>
    <w:rsid w:val="002B7FE1"/>
    <w:rsid w:val="002C05AD"/>
    <w:rsid w:val="002C0982"/>
    <w:rsid w:val="002C0E4E"/>
    <w:rsid w:val="002C0ED8"/>
    <w:rsid w:val="002C1C07"/>
    <w:rsid w:val="002C1F8D"/>
    <w:rsid w:val="002C203F"/>
    <w:rsid w:val="002C23A0"/>
    <w:rsid w:val="002C3B4B"/>
    <w:rsid w:val="002C5483"/>
    <w:rsid w:val="002C5953"/>
    <w:rsid w:val="002C596C"/>
    <w:rsid w:val="002C60DF"/>
    <w:rsid w:val="002C6D1F"/>
    <w:rsid w:val="002C7EAA"/>
    <w:rsid w:val="002D0A64"/>
    <w:rsid w:val="002D32E0"/>
    <w:rsid w:val="002D3E14"/>
    <w:rsid w:val="002D599C"/>
    <w:rsid w:val="002D6261"/>
    <w:rsid w:val="002D6E79"/>
    <w:rsid w:val="002D7341"/>
    <w:rsid w:val="002D765D"/>
    <w:rsid w:val="002E014C"/>
    <w:rsid w:val="002E02DB"/>
    <w:rsid w:val="002E113E"/>
    <w:rsid w:val="002E1975"/>
    <w:rsid w:val="002E1CA4"/>
    <w:rsid w:val="002E23CB"/>
    <w:rsid w:val="002E2E47"/>
    <w:rsid w:val="002E3885"/>
    <w:rsid w:val="002E3C7C"/>
    <w:rsid w:val="002E3E64"/>
    <w:rsid w:val="002E4CFD"/>
    <w:rsid w:val="002E5142"/>
    <w:rsid w:val="002E528E"/>
    <w:rsid w:val="002E55B6"/>
    <w:rsid w:val="002E5866"/>
    <w:rsid w:val="002E5F6E"/>
    <w:rsid w:val="002E6175"/>
    <w:rsid w:val="002E6586"/>
    <w:rsid w:val="002E6718"/>
    <w:rsid w:val="002E7AA5"/>
    <w:rsid w:val="002E7D7E"/>
    <w:rsid w:val="002F1055"/>
    <w:rsid w:val="002F1767"/>
    <w:rsid w:val="002F1955"/>
    <w:rsid w:val="002F1C75"/>
    <w:rsid w:val="002F5BB7"/>
    <w:rsid w:val="002F5D43"/>
    <w:rsid w:val="002F669B"/>
    <w:rsid w:val="002F6EDF"/>
    <w:rsid w:val="002F7601"/>
    <w:rsid w:val="002F781F"/>
    <w:rsid w:val="002F7ABE"/>
    <w:rsid w:val="003008F8"/>
    <w:rsid w:val="00300BCE"/>
    <w:rsid w:val="00301162"/>
    <w:rsid w:val="0030190E"/>
    <w:rsid w:val="00302257"/>
    <w:rsid w:val="00303576"/>
    <w:rsid w:val="00303F9F"/>
    <w:rsid w:val="00303FF3"/>
    <w:rsid w:val="003046B1"/>
    <w:rsid w:val="003053CA"/>
    <w:rsid w:val="00305493"/>
    <w:rsid w:val="00305E2F"/>
    <w:rsid w:val="00306096"/>
    <w:rsid w:val="003073BA"/>
    <w:rsid w:val="00307FBB"/>
    <w:rsid w:val="0031006F"/>
    <w:rsid w:val="003100CE"/>
    <w:rsid w:val="0031051E"/>
    <w:rsid w:val="00311E3C"/>
    <w:rsid w:val="003123F8"/>
    <w:rsid w:val="00312B1D"/>
    <w:rsid w:val="00312B55"/>
    <w:rsid w:val="0031341B"/>
    <w:rsid w:val="00314D20"/>
    <w:rsid w:val="00315645"/>
    <w:rsid w:val="00315DF0"/>
    <w:rsid w:val="003166C2"/>
    <w:rsid w:val="003167AB"/>
    <w:rsid w:val="00316D7E"/>
    <w:rsid w:val="00316FF8"/>
    <w:rsid w:val="0031766E"/>
    <w:rsid w:val="00320351"/>
    <w:rsid w:val="00321A71"/>
    <w:rsid w:val="00322EA9"/>
    <w:rsid w:val="003238EE"/>
    <w:rsid w:val="003245FD"/>
    <w:rsid w:val="0032468C"/>
    <w:rsid w:val="00324A76"/>
    <w:rsid w:val="003258CD"/>
    <w:rsid w:val="00325EEA"/>
    <w:rsid w:val="003306C8"/>
    <w:rsid w:val="00330D77"/>
    <w:rsid w:val="0033101F"/>
    <w:rsid w:val="00331050"/>
    <w:rsid w:val="00332529"/>
    <w:rsid w:val="00333358"/>
    <w:rsid w:val="00333AEA"/>
    <w:rsid w:val="00333B67"/>
    <w:rsid w:val="00333BF1"/>
    <w:rsid w:val="00334E6D"/>
    <w:rsid w:val="00335789"/>
    <w:rsid w:val="00336B26"/>
    <w:rsid w:val="00336F47"/>
    <w:rsid w:val="00340C07"/>
    <w:rsid w:val="003415E4"/>
    <w:rsid w:val="00341B8B"/>
    <w:rsid w:val="003423CF"/>
    <w:rsid w:val="00342F87"/>
    <w:rsid w:val="00343957"/>
    <w:rsid w:val="00344012"/>
    <w:rsid w:val="00344DBE"/>
    <w:rsid w:val="00345D05"/>
    <w:rsid w:val="00346294"/>
    <w:rsid w:val="0035010C"/>
    <w:rsid w:val="003501DC"/>
    <w:rsid w:val="00350446"/>
    <w:rsid w:val="003512A3"/>
    <w:rsid w:val="00352167"/>
    <w:rsid w:val="0035245D"/>
    <w:rsid w:val="003527E3"/>
    <w:rsid w:val="0035303F"/>
    <w:rsid w:val="003539CA"/>
    <w:rsid w:val="00353AC2"/>
    <w:rsid w:val="00355D61"/>
    <w:rsid w:val="003564C2"/>
    <w:rsid w:val="003571C8"/>
    <w:rsid w:val="00357364"/>
    <w:rsid w:val="00357410"/>
    <w:rsid w:val="003607FB"/>
    <w:rsid w:val="00361B1A"/>
    <w:rsid w:val="00363905"/>
    <w:rsid w:val="00363FDE"/>
    <w:rsid w:val="0036418F"/>
    <w:rsid w:val="0036467B"/>
    <w:rsid w:val="00365087"/>
    <w:rsid w:val="00365404"/>
    <w:rsid w:val="003662F0"/>
    <w:rsid w:val="00367E11"/>
    <w:rsid w:val="00370162"/>
    <w:rsid w:val="00370CC7"/>
    <w:rsid w:val="00371452"/>
    <w:rsid w:val="003715E2"/>
    <w:rsid w:val="00371880"/>
    <w:rsid w:val="00371901"/>
    <w:rsid w:val="00372225"/>
    <w:rsid w:val="003722E9"/>
    <w:rsid w:val="003729AE"/>
    <w:rsid w:val="00372A70"/>
    <w:rsid w:val="003733B6"/>
    <w:rsid w:val="00373498"/>
    <w:rsid w:val="0037349C"/>
    <w:rsid w:val="00374C66"/>
    <w:rsid w:val="00374D47"/>
    <w:rsid w:val="00375116"/>
    <w:rsid w:val="0037580C"/>
    <w:rsid w:val="00375989"/>
    <w:rsid w:val="00375CB2"/>
    <w:rsid w:val="00375EEE"/>
    <w:rsid w:val="00376270"/>
    <w:rsid w:val="003768F9"/>
    <w:rsid w:val="003778CC"/>
    <w:rsid w:val="0038133D"/>
    <w:rsid w:val="00381EA4"/>
    <w:rsid w:val="003823E7"/>
    <w:rsid w:val="003829E6"/>
    <w:rsid w:val="00382B76"/>
    <w:rsid w:val="0038344D"/>
    <w:rsid w:val="003856E2"/>
    <w:rsid w:val="0038634C"/>
    <w:rsid w:val="00387081"/>
    <w:rsid w:val="003911F8"/>
    <w:rsid w:val="003913CE"/>
    <w:rsid w:val="00391E2F"/>
    <w:rsid w:val="00392792"/>
    <w:rsid w:val="00392BD8"/>
    <w:rsid w:val="00393982"/>
    <w:rsid w:val="00393A2A"/>
    <w:rsid w:val="00393CD7"/>
    <w:rsid w:val="00393CF8"/>
    <w:rsid w:val="00393DA2"/>
    <w:rsid w:val="003956CB"/>
    <w:rsid w:val="00396E81"/>
    <w:rsid w:val="00397A45"/>
    <w:rsid w:val="00397B6F"/>
    <w:rsid w:val="00397BF9"/>
    <w:rsid w:val="00397D60"/>
    <w:rsid w:val="003A0177"/>
    <w:rsid w:val="003A0467"/>
    <w:rsid w:val="003A1747"/>
    <w:rsid w:val="003A3A5C"/>
    <w:rsid w:val="003A3A76"/>
    <w:rsid w:val="003A3AA9"/>
    <w:rsid w:val="003A3CCC"/>
    <w:rsid w:val="003A3D76"/>
    <w:rsid w:val="003A4250"/>
    <w:rsid w:val="003A4ABF"/>
    <w:rsid w:val="003A63CC"/>
    <w:rsid w:val="003A745D"/>
    <w:rsid w:val="003A7E49"/>
    <w:rsid w:val="003A7EFB"/>
    <w:rsid w:val="003B0A82"/>
    <w:rsid w:val="003B139B"/>
    <w:rsid w:val="003B172A"/>
    <w:rsid w:val="003B1B0A"/>
    <w:rsid w:val="003B1CD1"/>
    <w:rsid w:val="003B22F2"/>
    <w:rsid w:val="003B2D3F"/>
    <w:rsid w:val="003B3AC5"/>
    <w:rsid w:val="003B4269"/>
    <w:rsid w:val="003B501A"/>
    <w:rsid w:val="003B50D9"/>
    <w:rsid w:val="003B5120"/>
    <w:rsid w:val="003B6F16"/>
    <w:rsid w:val="003B74D0"/>
    <w:rsid w:val="003B76E7"/>
    <w:rsid w:val="003B7C0C"/>
    <w:rsid w:val="003B7D88"/>
    <w:rsid w:val="003B7E45"/>
    <w:rsid w:val="003B7EB3"/>
    <w:rsid w:val="003C0C4D"/>
    <w:rsid w:val="003C0C89"/>
    <w:rsid w:val="003C0CBE"/>
    <w:rsid w:val="003C1A8B"/>
    <w:rsid w:val="003C1B8E"/>
    <w:rsid w:val="003C20BB"/>
    <w:rsid w:val="003C218C"/>
    <w:rsid w:val="003C263D"/>
    <w:rsid w:val="003C2FC7"/>
    <w:rsid w:val="003C38AA"/>
    <w:rsid w:val="003C3C82"/>
    <w:rsid w:val="003C4217"/>
    <w:rsid w:val="003C4DC0"/>
    <w:rsid w:val="003C5E09"/>
    <w:rsid w:val="003C5EFD"/>
    <w:rsid w:val="003C6232"/>
    <w:rsid w:val="003C652A"/>
    <w:rsid w:val="003C7C6F"/>
    <w:rsid w:val="003D017C"/>
    <w:rsid w:val="003D04A7"/>
    <w:rsid w:val="003D1A07"/>
    <w:rsid w:val="003D2315"/>
    <w:rsid w:val="003D24BC"/>
    <w:rsid w:val="003D2531"/>
    <w:rsid w:val="003D27DE"/>
    <w:rsid w:val="003D32F7"/>
    <w:rsid w:val="003D339E"/>
    <w:rsid w:val="003D341A"/>
    <w:rsid w:val="003D3897"/>
    <w:rsid w:val="003D3CC9"/>
    <w:rsid w:val="003D4D80"/>
    <w:rsid w:val="003D58E7"/>
    <w:rsid w:val="003D5A8A"/>
    <w:rsid w:val="003D5E01"/>
    <w:rsid w:val="003D5FA9"/>
    <w:rsid w:val="003D6B2E"/>
    <w:rsid w:val="003D7065"/>
    <w:rsid w:val="003D71D0"/>
    <w:rsid w:val="003D7202"/>
    <w:rsid w:val="003D7D00"/>
    <w:rsid w:val="003D7E1E"/>
    <w:rsid w:val="003E003E"/>
    <w:rsid w:val="003E04C1"/>
    <w:rsid w:val="003E17B5"/>
    <w:rsid w:val="003E2274"/>
    <w:rsid w:val="003E2550"/>
    <w:rsid w:val="003E26C1"/>
    <w:rsid w:val="003E2AB1"/>
    <w:rsid w:val="003E2DDF"/>
    <w:rsid w:val="003E3414"/>
    <w:rsid w:val="003E445B"/>
    <w:rsid w:val="003E49F7"/>
    <w:rsid w:val="003E4F80"/>
    <w:rsid w:val="003E6A78"/>
    <w:rsid w:val="003E6C00"/>
    <w:rsid w:val="003F007A"/>
    <w:rsid w:val="003F1119"/>
    <w:rsid w:val="003F12EF"/>
    <w:rsid w:val="003F16CC"/>
    <w:rsid w:val="003F1872"/>
    <w:rsid w:val="003F1A23"/>
    <w:rsid w:val="003F2E49"/>
    <w:rsid w:val="003F38FD"/>
    <w:rsid w:val="003F4A99"/>
    <w:rsid w:val="003F5095"/>
    <w:rsid w:val="003F556C"/>
    <w:rsid w:val="003F61B7"/>
    <w:rsid w:val="0040095A"/>
    <w:rsid w:val="00400AAE"/>
    <w:rsid w:val="00401BB6"/>
    <w:rsid w:val="00402479"/>
    <w:rsid w:val="00402FE2"/>
    <w:rsid w:val="00403768"/>
    <w:rsid w:val="00403F77"/>
    <w:rsid w:val="0040417E"/>
    <w:rsid w:val="004043C3"/>
    <w:rsid w:val="004049B4"/>
    <w:rsid w:val="00404BF9"/>
    <w:rsid w:val="00405040"/>
    <w:rsid w:val="00407F82"/>
    <w:rsid w:val="0041075E"/>
    <w:rsid w:val="00410823"/>
    <w:rsid w:val="00410F16"/>
    <w:rsid w:val="00411514"/>
    <w:rsid w:val="00411CFA"/>
    <w:rsid w:val="004131AB"/>
    <w:rsid w:val="004134D4"/>
    <w:rsid w:val="00413D81"/>
    <w:rsid w:val="00413E9B"/>
    <w:rsid w:val="00414037"/>
    <w:rsid w:val="00414A7B"/>
    <w:rsid w:val="00414D09"/>
    <w:rsid w:val="00417A51"/>
    <w:rsid w:val="0042013E"/>
    <w:rsid w:val="00420558"/>
    <w:rsid w:val="00421FBD"/>
    <w:rsid w:val="00422AE7"/>
    <w:rsid w:val="004234DC"/>
    <w:rsid w:val="00423A02"/>
    <w:rsid w:val="00423BC2"/>
    <w:rsid w:val="00424148"/>
    <w:rsid w:val="00424888"/>
    <w:rsid w:val="004264DE"/>
    <w:rsid w:val="00426F0B"/>
    <w:rsid w:val="00427C7E"/>
    <w:rsid w:val="004302F1"/>
    <w:rsid w:val="00430673"/>
    <w:rsid w:val="00431EFE"/>
    <w:rsid w:val="00432004"/>
    <w:rsid w:val="004322E6"/>
    <w:rsid w:val="004339A6"/>
    <w:rsid w:val="004339AD"/>
    <w:rsid w:val="00433D8B"/>
    <w:rsid w:val="00433DB8"/>
    <w:rsid w:val="004340C4"/>
    <w:rsid w:val="00434AD6"/>
    <w:rsid w:val="00435475"/>
    <w:rsid w:val="00437547"/>
    <w:rsid w:val="004376E2"/>
    <w:rsid w:val="00437D46"/>
    <w:rsid w:val="00437DD4"/>
    <w:rsid w:val="00440425"/>
    <w:rsid w:val="004404E8"/>
    <w:rsid w:val="00440E95"/>
    <w:rsid w:val="00441430"/>
    <w:rsid w:val="00441E85"/>
    <w:rsid w:val="00442E18"/>
    <w:rsid w:val="004430CE"/>
    <w:rsid w:val="00443230"/>
    <w:rsid w:val="004433C1"/>
    <w:rsid w:val="004439C8"/>
    <w:rsid w:val="004450B0"/>
    <w:rsid w:val="0044535A"/>
    <w:rsid w:val="004455C9"/>
    <w:rsid w:val="00446DA6"/>
    <w:rsid w:val="00446EAD"/>
    <w:rsid w:val="0044766D"/>
    <w:rsid w:val="00447D01"/>
    <w:rsid w:val="00450779"/>
    <w:rsid w:val="00452746"/>
    <w:rsid w:val="0045354D"/>
    <w:rsid w:val="004537D9"/>
    <w:rsid w:val="00453ED7"/>
    <w:rsid w:val="004545CE"/>
    <w:rsid w:val="00454909"/>
    <w:rsid w:val="004563ED"/>
    <w:rsid w:val="004567F7"/>
    <w:rsid w:val="00456828"/>
    <w:rsid w:val="00457541"/>
    <w:rsid w:val="00457D1F"/>
    <w:rsid w:val="00457D5E"/>
    <w:rsid w:val="00457E2C"/>
    <w:rsid w:val="004604E9"/>
    <w:rsid w:val="0046124E"/>
    <w:rsid w:val="004615B0"/>
    <w:rsid w:val="00461716"/>
    <w:rsid w:val="00462638"/>
    <w:rsid w:val="00463767"/>
    <w:rsid w:val="00463F8B"/>
    <w:rsid w:val="00464789"/>
    <w:rsid w:val="00464923"/>
    <w:rsid w:val="00464E2B"/>
    <w:rsid w:val="00464E32"/>
    <w:rsid w:val="004652F2"/>
    <w:rsid w:val="00465590"/>
    <w:rsid w:val="00465760"/>
    <w:rsid w:val="00465841"/>
    <w:rsid w:val="00465B8C"/>
    <w:rsid w:val="00465F3F"/>
    <w:rsid w:val="00467D7C"/>
    <w:rsid w:val="00467FC4"/>
    <w:rsid w:val="0047101F"/>
    <w:rsid w:val="00472760"/>
    <w:rsid w:val="00473648"/>
    <w:rsid w:val="004740DF"/>
    <w:rsid w:val="0047419F"/>
    <w:rsid w:val="004746F0"/>
    <w:rsid w:val="00474781"/>
    <w:rsid w:val="00474D2B"/>
    <w:rsid w:val="00475024"/>
    <w:rsid w:val="004750F7"/>
    <w:rsid w:val="004752A9"/>
    <w:rsid w:val="004756A6"/>
    <w:rsid w:val="00475F40"/>
    <w:rsid w:val="004760DD"/>
    <w:rsid w:val="00476475"/>
    <w:rsid w:val="0047727E"/>
    <w:rsid w:val="00477912"/>
    <w:rsid w:val="00477E71"/>
    <w:rsid w:val="0048085B"/>
    <w:rsid w:val="00481FAE"/>
    <w:rsid w:val="00482739"/>
    <w:rsid w:val="00482E65"/>
    <w:rsid w:val="00483606"/>
    <w:rsid w:val="0048444D"/>
    <w:rsid w:val="0048469C"/>
    <w:rsid w:val="0048563E"/>
    <w:rsid w:val="00485A92"/>
    <w:rsid w:val="00487220"/>
    <w:rsid w:val="00487AE1"/>
    <w:rsid w:val="00487CF4"/>
    <w:rsid w:val="0049078C"/>
    <w:rsid w:val="00492022"/>
    <w:rsid w:val="004921F3"/>
    <w:rsid w:val="0049587A"/>
    <w:rsid w:val="00495934"/>
    <w:rsid w:val="00495A5C"/>
    <w:rsid w:val="00495C60"/>
    <w:rsid w:val="00496034"/>
    <w:rsid w:val="004961CD"/>
    <w:rsid w:val="0049676A"/>
    <w:rsid w:val="004970F8"/>
    <w:rsid w:val="00497CE1"/>
    <w:rsid w:val="004A0130"/>
    <w:rsid w:val="004A0978"/>
    <w:rsid w:val="004A0982"/>
    <w:rsid w:val="004A1934"/>
    <w:rsid w:val="004A29D6"/>
    <w:rsid w:val="004A29F2"/>
    <w:rsid w:val="004A2EBA"/>
    <w:rsid w:val="004A31C9"/>
    <w:rsid w:val="004A417F"/>
    <w:rsid w:val="004A4341"/>
    <w:rsid w:val="004A4455"/>
    <w:rsid w:val="004A5095"/>
    <w:rsid w:val="004A58CF"/>
    <w:rsid w:val="004A674B"/>
    <w:rsid w:val="004A69E5"/>
    <w:rsid w:val="004A6FE9"/>
    <w:rsid w:val="004A7136"/>
    <w:rsid w:val="004A7B36"/>
    <w:rsid w:val="004B010B"/>
    <w:rsid w:val="004B042E"/>
    <w:rsid w:val="004B0614"/>
    <w:rsid w:val="004B1227"/>
    <w:rsid w:val="004B1244"/>
    <w:rsid w:val="004B2FF6"/>
    <w:rsid w:val="004B3A37"/>
    <w:rsid w:val="004B3C6E"/>
    <w:rsid w:val="004B3CEF"/>
    <w:rsid w:val="004B53E4"/>
    <w:rsid w:val="004B5957"/>
    <w:rsid w:val="004B5A31"/>
    <w:rsid w:val="004B5B9D"/>
    <w:rsid w:val="004B68CF"/>
    <w:rsid w:val="004B6BAB"/>
    <w:rsid w:val="004B6E68"/>
    <w:rsid w:val="004C026D"/>
    <w:rsid w:val="004C1530"/>
    <w:rsid w:val="004C2164"/>
    <w:rsid w:val="004C2205"/>
    <w:rsid w:val="004C2392"/>
    <w:rsid w:val="004C25A4"/>
    <w:rsid w:val="004C40DB"/>
    <w:rsid w:val="004C4536"/>
    <w:rsid w:val="004C4DD0"/>
    <w:rsid w:val="004C5105"/>
    <w:rsid w:val="004C5340"/>
    <w:rsid w:val="004C5B40"/>
    <w:rsid w:val="004C67FF"/>
    <w:rsid w:val="004C6816"/>
    <w:rsid w:val="004D0E67"/>
    <w:rsid w:val="004D1734"/>
    <w:rsid w:val="004D2515"/>
    <w:rsid w:val="004D3715"/>
    <w:rsid w:val="004D39B0"/>
    <w:rsid w:val="004D3FBC"/>
    <w:rsid w:val="004D429A"/>
    <w:rsid w:val="004D444B"/>
    <w:rsid w:val="004D4C8D"/>
    <w:rsid w:val="004D57C2"/>
    <w:rsid w:val="004D6217"/>
    <w:rsid w:val="004D745D"/>
    <w:rsid w:val="004E00F9"/>
    <w:rsid w:val="004E0E3B"/>
    <w:rsid w:val="004E0E61"/>
    <w:rsid w:val="004E0F20"/>
    <w:rsid w:val="004E282D"/>
    <w:rsid w:val="004E2D90"/>
    <w:rsid w:val="004E2DCF"/>
    <w:rsid w:val="004E37CE"/>
    <w:rsid w:val="004E3E08"/>
    <w:rsid w:val="004E53C0"/>
    <w:rsid w:val="004E67BA"/>
    <w:rsid w:val="004E6DF1"/>
    <w:rsid w:val="004E6FE5"/>
    <w:rsid w:val="004E771C"/>
    <w:rsid w:val="004E7AD0"/>
    <w:rsid w:val="004E7F19"/>
    <w:rsid w:val="004F0DB7"/>
    <w:rsid w:val="004F1566"/>
    <w:rsid w:val="004F19C4"/>
    <w:rsid w:val="004F1F8C"/>
    <w:rsid w:val="004F34D8"/>
    <w:rsid w:val="004F3D53"/>
    <w:rsid w:val="004F41FE"/>
    <w:rsid w:val="004F499D"/>
    <w:rsid w:val="004F4C0B"/>
    <w:rsid w:val="004F562D"/>
    <w:rsid w:val="004F5C71"/>
    <w:rsid w:val="004F6040"/>
    <w:rsid w:val="004F6DA3"/>
    <w:rsid w:val="004F73AD"/>
    <w:rsid w:val="004F74BC"/>
    <w:rsid w:val="004F78C0"/>
    <w:rsid w:val="005006C6"/>
    <w:rsid w:val="0050077C"/>
    <w:rsid w:val="00500F39"/>
    <w:rsid w:val="00502181"/>
    <w:rsid w:val="00502445"/>
    <w:rsid w:val="0050286C"/>
    <w:rsid w:val="00503C74"/>
    <w:rsid w:val="00503E99"/>
    <w:rsid w:val="00504626"/>
    <w:rsid w:val="00505A7F"/>
    <w:rsid w:val="0050726E"/>
    <w:rsid w:val="005079CB"/>
    <w:rsid w:val="005105AB"/>
    <w:rsid w:val="00510FA1"/>
    <w:rsid w:val="005115FA"/>
    <w:rsid w:val="00511A7A"/>
    <w:rsid w:val="00513201"/>
    <w:rsid w:val="00514AA8"/>
    <w:rsid w:val="00521D86"/>
    <w:rsid w:val="00521DA4"/>
    <w:rsid w:val="0052221A"/>
    <w:rsid w:val="00523242"/>
    <w:rsid w:val="00523516"/>
    <w:rsid w:val="0052400C"/>
    <w:rsid w:val="0052411B"/>
    <w:rsid w:val="005241A3"/>
    <w:rsid w:val="00524689"/>
    <w:rsid w:val="00524954"/>
    <w:rsid w:val="00525DE8"/>
    <w:rsid w:val="00526344"/>
    <w:rsid w:val="0052687B"/>
    <w:rsid w:val="005278E2"/>
    <w:rsid w:val="00530174"/>
    <w:rsid w:val="00530A9E"/>
    <w:rsid w:val="00530B07"/>
    <w:rsid w:val="00530BA7"/>
    <w:rsid w:val="0053120F"/>
    <w:rsid w:val="00531739"/>
    <w:rsid w:val="00531A6D"/>
    <w:rsid w:val="00532192"/>
    <w:rsid w:val="00532505"/>
    <w:rsid w:val="0053250D"/>
    <w:rsid w:val="00533261"/>
    <w:rsid w:val="00533A65"/>
    <w:rsid w:val="00534406"/>
    <w:rsid w:val="00534460"/>
    <w:rsid w:val="00535493"/>
    <w:rsid w:val="005355A3"/>
    <w:rsid w:val="00535681"/>
    <w:rsid w:val="00535837"/>
    <w:rsid w:val="00536527"/>
    <w:rsid w:val="00537E8A"/>
    <w:rsid w:val="00541D7F"/>
    <w:rsid w:val="00541F16"/>
    <w:rsid w:val="00542339"/>
    <w:rsid w:val="00542693"/>
    <w:rsid w:val="005428D7"/>
    <w:rsid w:val="00542C76"/>
    <w:rsid w:val="005443F2"/>
    <w:rsid w:val="00545020"/>
    <w:rsid w:val="005458CA"/>
    <w:rsid w:val="00545CD9"/>
    <w:rsid w:val="00545D45"/>
    <w:rsid w:val="0054624C"/>
    <w:rsid w:val="00547A54"/>
    <w:rsid w:val="00550A49"/>
    <w:rsid w:val="00551572"/>
    <w:rsid w:val="00551580"/>
    <w:rsid w:val="00551685"/>
    <w:rsid w:val="00551BFB"/>
    <w:rsid w:val="00551D93"/>
    <w:rsid w:val="00552EA5"/>
    <w:rsid w:val="005532B0"/>
    <w:rsid w:val="00553B36"/>
    <w:rsid w:val="005540C0"/>
    <w:rsid w:val="0055422B"/>
    <w:rsid w:val="00554629"/>
    <w:rsid w:val="00555DF2"/>
    <w:rsid w:val="00556920"/>
    <w:rsid w:val="0055750F"/>
    <w:rsid w:val="00557D2B"/>
    <w:rsid w:val="00561DE2"/>
    <w:rsid w:val="00561FC8"/>
    <w:rsid w:val="00563D43"/>
    <w:rsid w:val="00564008"/>
    <w:rsid w:val="00565219"/>
    <w:rsid w:val="00566178"/>
    <w:rsid w:val="0056769B"/>
    <w:rsid w:val="00567949"/>
    <w:rsid w:val="00567FA8"/>
    <w:rsid w:val="00570BB0"/>
    <w:rsid w:val="00570FDF"/>
    <w:rsid w:val="00571193"/>
    <w:rsid w:val="0057158B"/>
    <w:rsid w:val="005718FE"/>
    <w:rsid w:val="00572A15"/>
    <w:rsid w:val="00572F22"/>
    <w:rsid w:val="00573942"/>
    <w:rsid w:val="00573C6E"/>
    <w:rsid w:val="00574196"/>
    <w:rsid w:val="00574555"/>
    <w:rsid w:val="00575C9D"/>
    <w:rsid w:val="00575FD7"/>
    <w:rsid w:val="00576A24"/>
    <w:rsid w:val="0057768A"/>
    <w:rsid w:val="00577761"/>
    <w:rsid w:val="00580E07"/>
    <w:rsid w:val="00580EC5"/>
    <w:rsid w:val="005811E3"/>
    <w:rsid w:val="00581D46"/>
    <w:rsid w:val="00582593"/>
    <w:rsid w:val="0058372D"/>
    <w:rsid w:val="00583DD5"/>
    <w:rsid w:val="00584668"/>
    <w:rsid w:val="005849BD"/>
    <w:rsid w:val="00584C72"/>
    <w:rsid w:val="00585FA0"/>
    <w:rsid w:val="00585FEA"/>
    <w:rsid w:val="005868A8"/>
    <w:rsid w:val="00586FCA"/>
    <w:rsid w:val="00587290"/>
    <w:rsid w:val="005877EB"/>
    <w:rsid w:val="00587A4A"/>
    <w:rsid w:val="00587D04"/>
    <w:rsid w:val="00590D93"/>
    <w:rsid w:val="00590E11"/>
    <w:rsid w:val="00591029"/>
    <w:rsid w:val="00591444"/>
    <w:rsid w:val="00591497"/>
    <w:rsid w:val="00591652"/>
    <w:rsid w:val="00591784"/>
    <w:rsid w:val="005925EF"/>
    <w:rsid w:val="005927C6"/>
    <w:rsid w:val="00592921"/>
    <w:rsid w:val="00592B58"/>
    <w:rsid w:val="00592CD1"/>
    <w:rsid w:val="005930D0"/>
    <w:rsid w:val="00593198"/>
    <w:rsid w:val="005939B6"/>
    <w:rsid w:val="005940B2"/>
    <w:rsid w:val="005940F7"/>
    <w:rsid w:val="00594BD3"/>
    <w:rsid w:val="005956B8"/>
    <w:rsid w:val="00595794"/>
    <w:rsid w:val="00595A68"/>
    <w:rsid w:val="00595DD3"/>
    <w:rsid w:val="00596D11"/>
    <w:rsid w:val="005A130D"/>
    <w:rsid w:val="005A1755"/>
    <w:rsid w:val="005A2A86"/>
    <w:rsid w:val="005A321A"/>
    <w:rsid w:val="005A3450"/>
    <w:rsid w:val="005A376B"/>
    <w:rsid w:val="005A3A6F"/>
    <w:rsid w:val="005A3FE4"/>
    <w:rsid w:val="005A4726"/>
    <w:rsid w:val="005A5F69"/>
    <w:rsid w:val="005A6014"/>
    <w:rsid w:val="005A69A8"/>
    <w:rsid w:val="005A6E29"/>
    <w:rsid w:val="005A71CD"/>
    <w:rsid w:val="005A7517"/>
    <w:rsid w:val="005A7948"/>
    <w:rsid w:val="005B0252"/>
    <w:rsid w:val="005B0B16"/>
    <w:rsid w:val="005B0CC8"/>
    <w:rsid w:val="005B0CEF"/>
    <w:rsid w:val="005B1175"/>
    <w:rsid w:val="005B1623"/>
    <w:rsid w:val="005B1764"/>
    <w:rsid w:val="005B17ED"/>
    <w:rsid w:val="005B1A7F"/>
    <w:rsid w:val="005B1B13"/>
    <w:rsid w:val="005B3436"/>
    <w:rsid w:val="005B3577"/>
    <w:rsid w:val="005B3808"/>
    <w:rsid w:val="005B3A01"/>
    <w:rsid w:val="005B3DD4"/>
    <w:rsid w:val="005B4AAC"/>
    <w:rsid w:val="005B4D41"/>
    <w:rsid w:val="005B560C"/>
    <w:rsid w:val="005B5AE0"/>
    <w:rsid w:val="005B609F"/>
    <w:rsid w:val="005B64E1"/>
    <w:rsid w:val="005B6D79"/>
    <w:rsid w:val="005B7348"/>
    <w:rsid w:val="005C0824"/>
    <w:rsid w:val="005C177D"/>
    <w:rsid w:val="005C1D37"/>
    <w:rsid w:val="005C3663"/>
    <w:rsid w:val="005C3A5F"/>
    <w:rsid w:val="005C3C83"/>
    <w:rsid w:val="005C3E30"/>
    <w:rsid w:val="005C4580"/>
    <w:rsid w:val="005C50F2"/>
    <w:rsid w:val="005C697B"/>
    <w:rsid w:val="005C7B5A"/>
    <w:rsid w:val="005D0FF7"/>
    <w:rsid w:val="005D147E"/>
    <w:rsid w:val="005D1C9F"/>
    <w:rsid w:val="005D25A3"/>
    <w:rsid w:val="005D25C2"/>
    <w:rsid w:val="005D2B8C"/>
    <w:rsid w:val="005D3DEA"/>
    <w:rsid w:val="005D3E66"/>
    <w:rsid w:val="005D4493"/>
    <w:rsid w:val="005D602D"/>
    <w:rsid w:val="005D6C6F"/>
    <w:rsid w:val="005E05D1"/>
    <w:rsid w:val="005E0635"/>
    <w:rsid w:val="005E0846"/>
    <w:rsid w:val="005E1B49"/>
    <w:rsid w:val="005E1D49"/>
    <w:rsid w:val="005E23EA"/>
    <w:rsid w:val="005E3B04"/>
    <w:rsid w:val="005E3DC2"/>
    <w:rsid w:val="005E439E"/>
    <w:rsid w:val="005E4936"/>
    <w:rsid w:val="005E4972"/>
    <w:rsid w:val="005E4B6D"/>
    <w:rsid w:val="005E6340"/>
    <w:rsid w:val="005E70B3"/>
    <w:rsid w:val="005F05EC"/>
    <w:rsid w:val="005F0A58"/>
    <w:rsid w:val="005F0E6E"/>
    <w:rsid w:val="005F189C"/>
    <w:rsid w:val="005F25E1"/>
    <w:rsid w:val="005F29E0"/>
    <w:rsid w:val="005F32EC"/>
    <w:rsid w:val="005F3DFF"/>
    <w:rsid w:val="005F4F6E"/>
    <w:rsid w:val="005F500D"/>
    <w:rsid w:val="005F5191"/>
    <w:rsid w:val="005F5BD7"/>
    <w:rsid w:val="005F5F4C"/>
    <w:rsid w:val="005F610F"/>
    <w:rsid w:val="005F632E"/>
    <w:rsid w:val="005F696C"/>
    <w:rsid w:val="005F6C1A"/>
    <w:rsid w:val="005F78BB"/>
    <w:rsid w:val="005F7988"/>
    <w:rsid w:val="0060179E"/>
    <w:rsid w:val="00602B79"/>
    <w:rsid w:val="00602C5A"/>
    <w:rsid w:val="00602CBE"/>
    <w:rsid w:val="0060302C"/>
    <w:rsid w:val="00603463"/>
    <w:rsid w:val="00603CCF"/>
    <w:rsid w:val="00603D34"/>
    <w:rsid w:val="00604EC0"/>
    <w:rsid w:val="00604EDE"/>
    <w:rsid w:val="00605040"/>
    <w:rsid w:val="006052C4"/>
    <w:rsid w:val="006055B4"/>
    <w:rsid w:val="00605B48"/>
    <w:rsid w:val="00606DA9"/>
    <w:rsid w:val="006076EA"/>
    <w:rsid w:val="00611952"/>
    <w:rsid w:val="00612423"/>
    <w:rsid w:val="006129EE"/>
    <w:rsid w:val="00613A9D"/>
    <w:rsid w:val="00613B25"/>
    <w:rsid w:val="00614E5A"/>
    <w:rsid w:val="006151D6"/>
    <w:rsid w:val="006156DF"/>
    <w:rsid w:val="00620904"/>
    <w:rsid w:val="00620C9D"/>
    <w:rsid w:val="00621146"/>
    <w:rsid w:val="006217E6"/>
    <w:rsid w:val="006220DE"/>
    <w:rsid w:val="0062377D"/>
    <w:rsid w:val="006242B1"/>
    <w:rsid w:val="00624365"/>
    <w:rsid w:val="0062449C"/>
    <w:rsid w:val="00624B80"/>
    <w:rsid w:val="00624BE8"/>
    <w:rsid w:val="0062550A"/>
    <w:rsid w:val="006255ED"/>
    <w:rsid w:val="0062560A"/>
    <w:rsid w:val="0062681D"/>
    <w:rsid w:val="00626E54"/>
    <w:rsid w:val="0062701F"/>
    <w:rsid w:val="006271BD"/>
    <w:rsid w:val="00627B6D"/>
    <w:rsid w:val="00627D7D"/>
    <w:rsid w:val="006304D5"/>
    <w:rsid w:val="00630701"/>
    <w:rsid w:val="00631093"/>
    <w:rsid w:val="00631A47"/>
    <w:rsid w:val="00632B3D"/>
    <w:rsid w:val="00632C9F"/>
    <w:rsid w:val="00633A96"/>
    <w:rsid w:val="00633F56"/>
    <w:rsid w:val="0063492C"/>
    <w:rsid w:val="00635736"/>
    <w:rsid w:val="00635DAA"/>
    <w:rsid w:val="00636B3D"/>
    <w:rsid w:val="00637E15"/>
    <w:rsid w:val="006407BA"/>
    <w:rsid w:val="00640A1B"/>
    <w:rsid w:val="00640B41"/>
    <w:rsid w:val="00641BC0"/>
    <w:rsid w:val="006429A4"/>
    <w:rsid w:val="006429CA"/>
    <w:rsid w:val="00642A5E"/>
    <w:rsid w:val="00643D16"/>
    <w:rsid w:val="00643F53"/>
    <w:rsid w:val="0064454F"/>
    <w:rsid w:val="006446BB"/>
    <w:rsid w:val="00644728"/>
    <w:rsid w:val="0064606F"/>
    <w:rsid w:val="006467C8"/>
    <w:rsid w:val="006507D3"/>
    <w:rsid w:val="00651012"/>
    <w:rsid w:val="006516BE"/>
    <w:rsid w:val="006518E9"/>
    <w:rsid w:val="00651BE2"/>
    <w:rsid w:val="00651F19"/>
    <w:rsid w:val="00652BB1"/>
    <w:rsid w:val="00653ADB"/>
    <w:rsid w:val="00654366"/>
    <w:rsid w:val="00654A98"/>
    <w:rsid w:val="00654CAA"/>
    <w:rsid w:val="00656802"/>
    <w:rsid w:val="00656BD4"/>
    <w:rsid w:val="006610A9"/>
    <w:rsid w:val="00661472"/>
    <w:rsid w:val="00661780"/>
    <w:rsid w:val="00662054"/>
    <w:rsid w:val="006626FE"/>
    <w:rsid w:val="0066411E"/>
    <w:rsid w:val="00664627"/>
    <w:rsid w:val="00670092"/>
    <w:rsid w:val="006706D7"/>
    <w:rsid w:val="00670C14"/>
    <w:rsid w:val="0067152D"/>
    <w:rsid w:val="006721F6"/>
    <w:rsid w:val="00672634"/>
    <w:rsid w:val="00673F83"/>
    <w:rsid w:val="00674FBD"/>
    <w:rsid w:val="006761D7"/>
    <w:rsid w:val="0067663D"/>
    <w:rsid w:val="00676BA6"/>
    <w:rsid w:val="00676E99"/>
    <w:rsid w:val="00680EE5"/>
    <w:rsid w:val="00682239"/>
    <w:rsid w:val="006841F8"/>
    <w:rsid w:val="006845D5"/>
    <w:rsid w:val="00684800"/>
    <w:rsid w:val="00684F81"/>
    <w:rsid w:val="006861AC"/>
    <w:rsid w:val="006866B9"/>
    <w:rsid w:val="006877C8"/>
    <w:rsid w:val="00687BE8"/>
    <w:rsid w:val="00687E20"/>
    <w:rsid w:val="00690FB4"/>
    <w:rsid w:val="006913E1"/>
    <w:rsid w:val="0069202F"/>
    <w:rsid w:val="0069289E"/>
    <w:rsid w:val="006928BB"/>
    <w:rsid w:val="00692C56"/>
    <w:rsid w:val="00693818"/>
    <w:rsid w:val="006942AE"/>
    <w:rsid w:val="00694A2C"/>
    <w:rsid w:val="00695FCC"/>
    <w:rsid w:val="00695FE3"/>
    <w:rsid w:val="00696043"/>
    <w:rsid w:val="0069611A"/>
    <w:rsid w:val="00696894"/>
    <w:rsid w:val="00697877"/>
    <w:rsid w:val="006A00D0"/>
    <w:rsid w:val="006A126E"/>
    <w:rsid w:val="006A1F29"/>
    <w:rsid w:val="006A20DC"/>
    <w:rsid w:val="006A372B"/>
    <w:rsid w:val="006A3932"/>
    <w:rsid w:val="006A41DF"/>
    <w:rsid w:val="006A4733"/>
    <w:rsid w:val="006A6169"/>
    <w:rsid w:val="006A6241"/>
    <w:rsid w:val="006A6E0D"/>
    <w:rsid w:val="006B0791"/>
    <w:rsid w:val="006B07F7"/>
    <w:rsid w:val="006B15EF"/>
    <w:rsid w:val="006B1D9B"/>
    <w:rsid w:val="006B2836"/>
    <w:rsid w:val="006B3F0C"/>
    <w:rsid w:val="006B3F49"/>
    <w:rsid w:val="006B4265"/>
    <w:rsid w:val="006B47D0"/>
    <w:rsid w:val="006B5D63"/>
    <w:rsid w:val="006B62A7"/>
    <w:rsid w:val="006B6B2E"/>
    <w:rsid w:val="006B6E4A"/>
    <w:rsid w:val="006C0B5F"/>
    <w:rsid w:val="006C0B66"/>
    <w:rsid w:val="006C0BA3"/>
    <w:rsid w:val="006C1407"/>
    <w:rsid w:val="006C1CE5"/>
    <w:rsid w:val="006C2A93"/>
    <w:rsid w:val="006C3806"/>
    <w:rsid w:val="006C4BAC"/>
    <w:rsid w:val="006C4C73"/>
    <w:rsid w:val="006C4E4E"/>
    <w:rsid w:val="006C69DC"/>
    <w:rsid w:val="006C6F91"/>
    <w:rsid w:val="006C7EB9"/>
    <w:rsid w:val="006D0486"/>
    <w:rsid w:val="006D111F"/>
    <w:rsid w:val="006D1865"/>
    <w:rsid w:val="006D4D3F"/>
    <w:rsid w:val="006D4DDF"/>
    <w:rsid w:val="006D5C8A"/>
    <w:rsid w:val="006D5CD9"/>
    <w:rsid w:val="006D6AD6"/>
    <w:rsid w:val="006D7051"/>
    <w:rsid w:val="006D7593"/>
    <w:rsid w:val="006D7998"/>
    <w:rsid w:val="006D79B4"/>
    <w:rsid w:val="006D7D28"/>
    <w:rsid w:val="006E076E"/>
    <w:rsid w:val="006E1395"/>
    <w:rsid w:val="006E1426"/>
    <w:rsid w:val="006E16FD"/>
    <w:rsid w:val="006E27F7"/>
    <w:rsid w:val="006E45C6"/>
    <w:rsid w:val="006E5061"/>
    <w:rsid w:val="006E5584"/>
    <w:rsid w:val="006E6EF7"/>
    <w:rsid w:val="006E72E3"/>
    <w:rsid w:val="006E7B2B"/>
    <w:rsid w:val="006F1F8B"/>
    <w:rsid w:val="006F2AEC"/>
    <w:rsid w:val="006F3027"/>
    <w:rsid w:val="006F340C"/>
    <w:rsid w:val="006F3482"/>
    <w:rsid w:val="006F3A84"/>
    <w:rsid w:val="006F61B3"/>
    <w:rsid w:val="006F63DA"/>
    <w:rsid w:val="006F6FFC"/>
    <w:rsid w:val="006F798D"/>
    <w:rsid w:val="006F7EFF"/>
    <w:rsid w:val="00700902"/>
    <w:rsid w:val="00701071"/>
    <w:rsid w:val="00701BDC"/>
    <w:rsid w:val="007025F0"/>
    <w:rsid w:val="00702635"/>
    <w:rsid w:val="00702888"/>
    <w:rsid w:val="00703460"/>
    <w:rsid w:val="00703825"/>
    <w:rsid w:val="00703C9F"/>
    <w:rsid w:val="00705FB5"/>
    <w:rsid w:val="007073AA"/>
    <w:rsid w:val="0071015E"/>
    <w:rsid w:val="00711955"/>
    <w:rsid w:val="00711D73"/>
    <w:rsid w:val="00712746"/>
    <w:rsid w:val="00712771"/>
    <w:rsid w:val="007139A3"/>
    <w:rsid w:val="00714605"/>
    <w:rsid w:val="007146EF"/>
    <w:rsid w:val="00715CAD"/>
    <w:rsid w:val="00716579"/>
    <w:rsid w:val="00716C0B"/>
    <w:rsid w:val="00716E3A"/>
    <w:rsid w:val="00717388"/>
    <w:rsid w:val="00717872"/>
    <w:rsid w:val="0071797B"/>
    <w:rsid w:val="00717BF6"/>
    <w:rsid w:val="007208B2"/>
    <w:rsid w:val="00720C30"/>
    <w:rsid w:val="00720F65"/>
    <w:rsid w:val="0072145E"/>
    <w:rsid w:val="007216BE"/>
    <w:rsid w:val="007216C8"/>
    <w:rsid w:val="007216C9"/>
    <w:rsid w:val="00721CD3"/>
    <w:rsid w:val="007223E4"/>
    <w:rsid w:val="007223F1"/>
    <w:rsid w:val="007224C9"/>
    <w:rsid w:val="00723037"/>
    <w:rsid w:val="00723106"/>
    <w:rsid w:val="007241F1"/>
    <w:rsid w:val="0072463F"/>
    <w:rsid w:val="00724BD8"/>
    <w:rsid w:val="00725538"/>
    <w:rsid w:val="00727731"/>
    <w:rsid w:val="00727DF9"/>
    <w:rsid w:val="00730F34"/>
    <w:rsid w:val="00731DA4"/>
    <w:rsid w:val="00731ED0"/>
    <w:rsid w:val="007320FE"/>
    <w:rsid w:val="00733284"/>
    <w:rsid w:val="007334C3"/>
    <w:rsid w:val="007350C8"/>
    <w:rsid w:val="00735D2C"/>
    <w:rsid w:val="00735F4A"/>
    <w:rsid w:val="0073694D"/>
    <w:rsid w:val="007372E0"/>
    <w:rsid w:val="00737810"/>
    <w:rsid w:val="00737A4A"/>
    <w:rsid w:val="00737BC2"/>
    <w:rsid w:val="00737EA6"/>
    <w:rsid w:val="007403F7"/>
    <w:rsid w:val="007405FA"/>
    <w:rsid w:val="00741A20"/>
    <w:rsid w:val="00742163"/>
    <w:rsid w:val="0074233F"/>
    <w:rsid w:val="00742AD3"/>
    <w:rsid w:val="00744210"/>
    <w:rsid w:val="00744648"/>
    <w:rsid w:val="00744B36"/>
    <w:rsid w:val="00744BC7"/>
    <w:rsid w:val="0074520C"/>
    <w:rsid w:val="00745DAB"/>
    <w:rsid w:val="007469BF"/>
    <w:rsid w:val="00746EFA"/>
    <w:rsid w:val="007474C4"/>
    <w:rsid w:val="00750218"/>
    <w:rsid w:val="007504AC"/>
    <w:rsid w:val="007511C4"/>
    <w:rsid w:val="007514A6"/>
    <w:rsid w:val="00751CEF"/>
    <w:rsid w:val="00752339"/>
    <w:rsid w:val="0075251B"/>
    <w:rsid w:val="00752C1D"/>
    <w:rsid w:val="00752F38"/>
    <w:rsid w:val="007530B5"/>
    <w:rsid w:val="0075441A"/>
    <w:rsid w:val="00755549"/>
    <w:rsid w:val="00756603"/>
    <w:rsid w:val="00756B4E"/>
    <w:rsid w:val="00756DC6"/>
    <w:rsid w:val="00756E8D"/>
    <w:rsid w:val="007579E0"/>
    <w:rsid w:val="00757BC3"/>
    <w:rsid w:val="00760219"/>
    <w:rsid w:val="00760611"/>
    <w:rsid w:val="00760848"/>
    <w:rsid w:val="00760DE7"/>
    <w:rsid w:val="007610DB"/>
    <w:rsid w:val="0076121A"/>
    <w:rsid w:val="007624CC"/>
    <w:rsid w:val="00762844"/>
    <w:rsid w:val="00762FF3"/>
    <w:rsid w:val="007631FA"/>
    <w:rsid w:val="007649F3"/>
    <w:rsid w:val="00765128"/>
    <w:rsid w:val="00765354"/>
    <w:rsid w:val="007654FB"/>
    <w:rsid w:val="00765B3C"/>
    <w:rsid w:val="00765C21"/>
    <w:rsid w:val="0076638C"/>
    <w:rsid w:val="00771EA3"/>
    <w:rsid w:val="00772024"/>
    <w:rsid w:val="007721F4"/>
    <w:rsid w:val="007723AA"/>
    <w:rsid w:val="0077342C"/>
    <w:rsid w:val="00773956"/>
    <w:rsid w:val="00773AC3"/>
    <w:rsid w:val="00773B0B"/>
    <w:rsid w:val="00773CA3"/>
    <w:rsid w:val="007742A5"/>
    <w:rsid w:val="007744F0"/>
    <w:rsid w:val="00774795"/>
    <w:rsid w:val="00775252"/>
    <w:rsid w:val="007757C2"/>
    <w:rsid w:val="00775E8B"/>
    <w:rsid w:val="007768C0"/>
    <w:rsid w:val="00776963"/>
    <w:rsid w:val="007777C3"/>
    <w:rsid w:val="00777CC7"/>
    <w:rsid w:val="00777FCC"/>
    <w:rsid w:val="00780BCD"/>
    <w:rsid w:val="0078211C"/>
    <w:rsid w:val="00782605"/>
    <w:rsid w:val="007827FB"/>
    <w:rsid w:val="00784E75"/>
    <w:rsid w:val="00785AEC"/>
    <w:rsid w:val="00785FF8"/>
    <w:rsid w:val="00786804"/>
    <w:rsid w:val="00786DB3"/>
    <w:rsid w:val="00787402"/>
    <w:rsid w:val="007909D6"/>
    <w:rsid w:val="007933E8"/>
    <w:rsid w:val="007936CA"/>
    <w:rsid w:val="007938B3"/>
    <w:rsid w:val="00795127"/>
    <w:rsid w:val="007960B0"/>
    <w:rsid w:val="00796126"/>
    <w:rsid w:val="00797295"/>
    <w:rsid w:val="00797593"/>
    <w:rsid w:val="00797A1B"/>
    <w:rsid w:val="007A0083"/>
    <w:rsid w:val="007A0F32"/>
    <w:rsid w:val="007A1320"/>
    <w:rsid w:val="007A19DB"/>
    <w:rsid w:val="007A1CB2"/>
    <w:rsid w:val="007A1DBA"/>
    <w:rsid w:val="007A210D"/>
    <w:rsid w:val="007A2213"/>
    <w:rsid w:val="007A24CA"/>
    <w:rsid w:val="007A25B1"/>
    <w:rsid w:val="007A25CF"/>
    <w:rsid w:val="007A2802"/>
    <w:rsid w:val="007A28E0"/>
    <w:rsid w:val="007A2C76"/>
    <w:rsid w:val="007A36BF"/>
    <w:rsid w:val="007A3712"/>
    <w:rsid w:val="007A4738"/>
    <w:rsid w:val="007A4838"/>
    <w:rsid w:val="007A4CF5"/>
    <w:rsid w:val="007A615C"/>
    <w:rsid w:val="007A6692"/>
    <w:rsid w:val="007A6E05"/>
    <w:rsid w:val="007A7D23"/>
    <w:rsid w:val="007B13F2"/>
    <w:rsid w:val="007B21FB"/>
    <w:rsid w:val="007B258A"/>
    <w:rsid w:val="007B2C1C"/>
    <w:rsid w:val="007B3836"/>
    <w:rsid w:val="007B3C44"/>
    <w:rsid w:val="007B57C3"/>
    <w:rsid w:val="007B5E09"/>
    <w:rsid w:val="007B601A"/>
    <w:rsid w:val="007B6122"/>
    <w:rsid w:val="007B6FA1"/>
    <w:rsid w:val="007B7229"/>
    <w:rsid w:val="007B73DC"/>
    <w:rsid w:val="007B7E48"/>
    <w:rsid w:val="007C02FC"/>
    <w:rsid w:val="007C04F8"/>
    <w:rsid w:val="007C1C9B"/>
    <w:rsid w:val="007C2738"/>
    <w:rsid w:val="007C320D"/>
    <w:rsid w:val="007C3216"/>
    <w:rsid w:val="007C34C6"/>
    <w:rsid w:val="007C38DF"/>
    <w:rsid w:val="007C3E98"/>
    <w:rsid w:val="007C3F86"/>
    <w:rsid w:val="007C4040"/>
    <w:rsid w:val="007C4E1F"/>
    <w:rsid w:val="007C5A45"/>
    <w:rsid w:val="007C61D8"/>
    <w:rsid w:val="007C6A6E"/>
    <w:rsid w:val="007C6D94"/>
    <w:rsid w:val="007C74D8"/>
    <w:rsid w:val="007C7A82"/>
    <w:rsid w:val="007C7C7F"/>
    <w:rsid w:val="007D05A4"/>
    <w:rsid w:val="007D07D8"/>
    <w:rsid w:val="007D0C17"/>
    <w:rsid w:val="007D0EFA"/>
    <w:rsid w:val="007D1014"/>
    <w:rsid w:val="007D134A"/>
    <w:rsid w:val="007D1A08"/>
    <w:rsid w:val="007D25BC"/>
    <w:rsid w:val="007D2E5C"/>
    <w:rsid w:val="007D2EE3"/>
    <w:rsid w:val="007D390A"/>
    <w:rsid w:val="007D3CBC"/>
    <w:rsid w:val="007D47AB"/>
    <w:rsid w:val="007D4D8F"/>
    <w:rsid w:val="007D4EF4"/>
    <w:rsid w:val="007D4FEB"/>
    <w:rsid w:val="007D52D1"/>
    <w:rsid w:val="007D5642"/>
    <w:rsid w:val="007D6B20"/>
    <w:rsid w:val="007D6FE5"/>
    <w:rsid w:val="007D73D9"/>
    <w:rsid w:val="007D79E3"/>
    <w:rsid w:val="007E064A"/>
    <w:rsid w:val="007E18F9"/>
    <w:rsid w:val="007E1CD3"/>
    <w:rsid w:val="007E1FC1"/>
    <w:rsid w:val="007E38B5"/>
    <w:rsid w:val="007E4013"/>
    <w:rsid w:val="007E4203"/>
    <w:rsid w:val="007E4A75"/>
    <w:rsid w:val="007E51B1"/>
    <w:rsid w:val="007E5249"/>
    <w:rsid w:val="007E5537"/>
    <w:rsid w:val="007E55DC"/>
    <w:rsid w:val="007E69A9"/>
    <w:rsid w:val="007E6F9A"/>
    <w:rsid w:val="007E7B7D"/>
    <w:rsid w:val="007F0118"/>
    <w:rsid w:val="007F08C9"/>
    <w:rsid w:val="007F0CDD"/>
    <w:rsid w:val="007F1E99"/>
    <w:rsid w:val="007F1FA3"/>
    <w:rsid w:val="007F21C0"/>
    <w:rsid w:val="007F2367"/>
    <w:rsid w:val="007F28B3"/>
    <w:rsid w:val="007F29F4"/>
    <w:rsid w:val="007F3FB7"/>
    <w:rsid w:val="007F4D52"/>
    <w:rsid w:val="007F4EB0"/>
    <w:rsid w:val="007F63AA"/>
    <w:rsid w:val="007F7071"/>
    <w:rsid w:val="008000BA"/>
    <w:rsid w:val="00800863"/>
    <w:rsid w:val="00800A7B"/>
    <w:rsid w:val="00800B0C"/>
    <w:rsid w:val="008023F1"/>
    <w:rsid w:val="008025D5"/>
    <w:rsid w:val="0080363A"/>
    <w:rsid w:val="00804286"/>
    <w:rsid w:val="008042D2"/>
    <w:rsid w:val="0080543E"/>
    <w:rsid w:val="0080596B"/>
    <w:rsid w:val="00807753"/>
    <w:rsid w:val="00807C4A"/>
    <w:rsid w:val="00807C73"/>
    <w:rsid w:val="00810213"/>
    <w:rsid w:val="00810420"/>
    <w:rsid w:val="0081059F"/>
    <w:rsid w:val="00812253"/>
    <w:rsid w:val="0081385C"/>
    <w:rsid w:val="00813ABA"/>
    <w:rsid w:val="00814286"/>
    <w:rsid w:val="00814EDE"/>
    <w:rsid w:val="008156A7"/>
    <w:rsid w:val="00816046"/>
    <w:rsid w:val="00817632"/>
    <w:rsid w:val="00817C8F"/>
    <w:rsid w:val="008205B8"/>
    <w:rsid w:val="00820649"/>
    <w:rsid w:val="00821020"/>
    <w:rsid w:val="00821026"/>
    <w:rsid w:val="00823478"/>
    <w:rsid w:val="00823A54"/>
    <w:rsid w:val="0082567B"/>
    <w:rsid w:val="008256B3"/>
    <w:rsid w:val="00825A9F"/>
    <w:rsid w:val="008260C7"/>
    <w:rsid w:val="00826609"/>
    <w:rsid w:val="00826B69"/>
    <w:rsid w:val="00826B94"/>
    <w:rsid w:val="0082712A"/>
    <w:rsid w:val="00827773"/>
    <w:rsid w:val="00827E9E"/>
    <w:rsid w:val="00830F19"/>
    <w:rsid w:val="00831728"/>
    <w:rsid w:val="00831D40"/>
    <w:rsid w:val="0083217C"/>
    <w:rsid w:val="008327CF"/>
    <w:rsid w:val="00832E79"/>
    <w:rsid w:val="00834055"/>
    <w:rsid w:val="008344D1"/>
    <w:rsid w:val="00834EBC"/>
    <w:rsid w:val="0083599B"/>
    <w:rsid w:val="00835D24"/>
    <w:rsid w:val="00835E02"/>
    <w:rsid w:val="00835F2C"/>
    <w:rsid w:val="008371EA"/>
    <w:rsid w:val="00837259"/>
    <w:rsid w:val="00840150"/>
    <w:rsid w:val="00840E8F"/>
    <w:rsid w:val="008418F9"/>
    <w:rsid w:val="00842407"/>
    <w:rsid w:val="00842777"/>
    <w:rsid w:val="00845386"/>
    <w:rsid w:val="00845A42"/>
    <w:rsid w:val="00845ABB"/>
    <w:rsid w:val="0084643F"/>
    <w:rsid w:val="00846975"/>
    <w:rsid w:val="00847A09"/>
    <w:rsid w:val="00852FEE"/>
    <w:rsid w:val="00853AE3"/>
    <w:rsid w:val="0085445E"/>
    <w:rsid w:val="0085473C"/>
    <w:rsid w:val="00854B84"/>
    <w:rsid w:val="00855EBD"/>
    <w:rsid w:val="00857394"/>
    <w:rsid w:val="0085786F"/>
    <w:rsid w:val="00860AF0"/>
    <w:rsid w:val="00860D4B"/>
    <w:rsid w:val="00861530"/>
    <w:rsid w:val="00861A07"/>
    <w:rsid w:val="00862756"/>
    <w:rsid w:val="0086292D"/>
    <w:rsid w:val="00862C55"/>
    <w:rsid w:val="00863423"/>
    <w:rsid w:val="008651DD"/>
    <w:rsid w:val="00865C81"/>
    <w:rsid w:val="00866255"/>
    <w:rsid w:val="00866921"/>
    <w:rsid w:val="00866AC7"/>
    <w:rsid w:val="008678C3"/>
    <w:rsid w:val="00867E43"/>
    <w:rsid w:val="00870A11"/>
    <w:rsid w:val="008722B2"/>
    <w:rsid w:val="00872360"/>
    <w:rsid w:val="00875461"/>
    <w:rsid w:val="00875A1B"/>
    <w:rsid w:val="00876323"/>
    <w:rsid w:val="008768D1"/>
    <w:rsid w:val="00876DFE"/>
    <w:rsid w:val="00876E30"/>
    <w:rsid w:val="00877051"/>
    <w:rsid w:val="00877376"/>
    <w:rsid w:val="008777B5"/>
    <w:rsid w:val="008803D4"/>
    <w:rsid w:val="00880414"/>
    <w:rsid w:val="008805C3"/>
    <w:rsid w:val="0088096E"/>
    <w:rsid w:val="00881EC1"/>
    <w:rsid w:val="00882225"/>
    <w:rsid w:val="00883E83"/>
    <w:rsid w:val="00883F0A"/>
    <w:rsid w:val="008845F9"/>
    <w:rsid w:val="00884F52"/>
    <w:rsid w:val="00885542"/>
    <w:rsid w:val="00887565"/>
    <w:rsid w:val="00887A36"/>
    <w:rsid w:val="00890160"/>
    <w:rsid w:val="00890FA4"/>
    <w:rsid w:val="00890FB8"/>
    <w:rsid w:val="008925BF"/>
    <w:rsid w:val="00892D04"/>
    <w:rsid w:val="00892E3C"/>
    <w:rsid w:val="00892FDD"/>
    <w:rsid w:val="00892FE8"/>
    <w:rsid w:val="008932B6"/>
    <w:rsid w:val="00893387"/>
    <w:rsid w:val="008934F8"/>
    <w:rsid w:val="0089385D"/>
    <w:rsid w:val="00894591"/>
    <w:rsid w:val="00895328"/>
    <w:rsid w:val="0089570C"/>
    <w:rsid w:val="00896AA9"/>
    <w:rsid w:val="00896C4D"/>
    <w:rsid w:val="00896E21"/>
    <w:rsid w:val="0089761D"/>
    <w:rsid w:val="008977A3"/>
    <w:rsid w:val="00897C14"/>
    <w:rsid w:val="008A01B1"/>
    <w:rsid w:val="008A1697"/>
    <w:rsid w:val="008A1D6F"/>
    <w:rsid w:val="008A22A0"/>
    <w:rsid w:val="008A32F2"/>
    <w:rsid w:val="008A4A24"/>
    <w:rsid w:val="008A5147"/>
    <w:rsid w:val="008A518D"/>
    <w:rsid w:val="008A5B2D"/>
    <w:rsid w:val="008A5D89"/>
    <w:rsid w:val="008A764F"/>
    <w:rsid w:val="008A7F3D"/>
    <w:rsid w:val="008B0A5D"/>
    <w:rsid w:val="008B0D8D"/>
    <w:rsid w:val="008B0FEA"/>
    <w:rsid w:val="008B259C"/>
    <w:rsid w:val="008B3EB5"/>
    <w:rsid w:val="008B456B"/>
    <w:rsid w:val="008B4EF9"/>
    <w:rsid w:val="008B5EBE"/>
    <w:rsid w:val="008B636D"/>
    <w:rsid w:val="008B681C"/>
    <w:rsid w:val="008B6882"/>
    <w:rsid w:val="008B72FB"/>
    <w:rsid w:val="008B7F6D"/>
    <w:rsid w:val="008C013F"/>
    <w:rsid w:val="008C0748"/>
    <w:rsid w:val="008C099E"/>
    <w:rsid w:val="008C12BE"/>
    <w:rsid w:val="008C2361"/>
    <w:rsid w:val="008C388E"/>
    <w:rsid w:val="008C414D"/>
    <w:rsid w:val="008C4FFE"/>
    <w:rsid w:val="008C574E"/>
    <w:rsid w:val="008C5A36"/>
    <w:rsid w:val="008C5D36"/>
    <w:rsid w:val="008C6FC0"/>
    <w:rsid w:val="008C740C"/>
    <w:rsid w:val="008D05FB"/>
    <w:rsid w:val="008D0E61"/>
    <w:rsid w:val="008D42DD"/>
    <w:rsid w:val="008D486A"/>
    <w:rsid w:val="008D4E11"/>
    <w:rsid w:val="008D6753"/>
    <w:rsid w:val="008D67E0"/>
    <w:rsid w:val="008E0EF1"/>
    <w:rsid w:val="008E0FE1"/>
    <w:rsid w:val="008E1733"/>
    <w:rsid w:val="008E271C"/>
    <w:rsid w:val="008E2A40"/>
    <w:rsid w:val="008E3074"/>
    <w:rsid w:val="008E33D0"/>
    <w:rsid w:val="008E381D"/>
    <w:rsid w:val="008E4009"/>
    <w:rsid w:val="008E43A4"/>
    <w:rsid w:val="008E4558"/>
    <w:rsid w:val="008E58F5"/>
    <w:rsid w:val="008E751C"/>
    <w:rsid w:val="008E7558"/>
    <w:rsid w:val="008E7EA7"/>
    <w:rsid w:val="008F14A0"/>
    <w:rsid w:val="008F2821"/>
    <w:rsid w:val="008F2BCE"/>
    <w:rsid w:val="008F2DC9"/>
    <w:rsid w:val="008F3515"/>
    <w:rsid w:val="008F36CD"/>
    <w:rsid w:val="008F37AF"/>
    <w:rsid w:val="008F3C06"/>
    <w:rsid w:val="008F3EA4"/>
    <w:rsid w:val="008F4611"/>
    <w:rsid w:val="008F4D36"/>
    <w:rsid w:val="008F5A62"/>
    <w:rsid w:val="008F5F64"/>
    <w:rsid w:val="008F6124"/>
    <w:rsid w:val="008F711C"/>
    <w:rsid w:val="008F7916"/>
    <w:rsid w:val="00900BEE"/>
    <w:rsid w:val="00901111"/>
    <w:rsid w:val="009011CE"/>
    <w:rsid w:val="0090259A"/>
    <w:rsid w:val="009026BE"/>
    <w:rsid w:val="00902770"/>
    <w:rsid w:val="009035F5"/>
    <w:rsid w:val="00903D3F"/>
    <w:rsid w:val="00903DAD"/>
    <w:rsid w:val="00903F31"/>
    <w:rsid w:val="009044D5"/>
    <w:rsid w:val="00904C78"/>
    <w:rsid w:val="00905300"/>
    <w:rsid w:val="0090590B"/>
    <w:rsid w:val="00907263"/>
    <w:rsid w:val="00907E5B"/>
    <w:rsid w:val="009103C7"/>
    <w:rsid w:val="00911287"/>
    <w:rsid w:val="0091142A"/>
    <w:rsid w:val="009125CA"/>
    <w:rsid w:val="00912FE7"/>
    <w:rsid w:val="009133FF"/>
    <w:rsid w:val="00914439"/>
    <w:rsid w:val="0091624E"/>
    <w:rsid w:val="0091649D"/>
    <w:rsid w:val="009172A7"/>
    <w:rsid w:val="00917B7C"/>
    <w:rsid w:val="00917D74"/>
    <w:rsid w:val="00917EF2"/>
    <w:rsid w:val="00920A6C"/>
    <w:rsid w:val="00920F26"/>
    <w:rsid w:val="00921169"/>
    <w:rsid w:val="00921206"/>
    <w:rsid w:val="00921A24"/>
    <w:rsid w:val="00922F7A"/>
    <w:rsid w:val="00924099"/>
    <w:rsid w:val="0092463D"/>
    <w:rsid w:val="0092467C"/>
    <w:rsid w:val="00924956"/>
    <w:rsid w:val="00924D38"/>
    <w:rsid w:val="009251EF"/>
    <w:rsid w:val="009266A2"/>
    <w:rsid w:val="0092677C"/>
    <w:rsid w:val="00926D18"/>
    <w:rsid w:val="00927F7D"/>
    <w:rsid w:val="00930258"/>
    <w:rsid w:val="00930320"/>
    <w:rsid w:val="00930C87"/>
    <w:rsid w:val="00931393"/>
    <w:rsid w:val="0093280A"/>
    <w:rsid w:val="009331DB"/>
    <w:rsid w:val="00933255"/>
    <w:rsid w:val="00933556"/>
    <w:rsid w:val="00933607"/>
    <w:rsid w:val="009337C1"/>
    <w:rsid w:val="009338FA"/>
    <w:rsid w:val="00933E50"/>
    <w:rsid w:val="00934034"/>
    <w:rsid w:val="00934465"/>
    <w:rsid w:val="00935173"/>
    <w:rsid w:val="00935288"/>
    <w:rsid w:val="00935ADC"/>
    <w:rsid w:val="0093679F"/>
    <w:rsid w:val="0093690B"/>
    <w:rsid w:val="00936DC1"/>
    <w:rsid w:val="00936DF8"/>
    <w:rsid w:val="00936E39"/>
    <w:rsid w:val="0094013E"/>
    <w:rsid w:val="009415E5"/>
    <w:rsid w:val="00941CAF"/>
    <w:rsid w:val="00942105"/>
    <w:rsid w:val="0094244E"/>
    <w:rsid w:val="0094412F"/>
    <w:rsid w:val="00945151"/>
    <w:rsid w:val="009457FD"/>
    <w:rsid w:val="00946401"/>
    <w:rsid w:val="00946AA7"/>
    <w:rsid w:val="0094764E"/>
    <w:rsid w:val="00947EB9"/>
    <w:rsid w:val="0095019B"/>
    <w:rsid w:val="0095036F"/>
    <w:rsid w:val="00950879"/>
    <w:rsid w:val="00950A73"/>
    <w:rsid w:val="00950F8B"/>
    <w:rsid w:val="009513F0"/>
    <w:rsid w:val="0095160C"/>
    <w:rsid w:val="00952294"/>
    <w:rsid w:val="00952EE8"/>
    <w:rsid w:val="00952FAF"/>
    <w:rsid w:val="009537D7"/>
    <w:rsid w:val="00954AF6"/>
    <w:rsid w:val="00955C6E"/>
    <w:rsid w:val="00955E7C"/>
    <w:rsid w:val="0095799D"/>
    <w:rsid w:val="00957BAE"/>
    <w:rsid w:val="0096070B"/>
    <w:rsid w:val="00960AEF"/>
    <w:rsid w:val="00960C36"/>
    <w:rsid w:val="00961001"/>
    <w:rsid w:val="00961256"/>
    <w:rsid w:val="00961918"/>
    <w:rsid w:val="009636E3"/>
    <w:rsid w:val="00964ACC"/>
    <w:rsid w:val="00964DE6"/>
    <w:rsid w:val="00966853"/>
    <w:rsid w:val="00967D37"/>
    <w:rsid w:val="00970730"/>
    <w:rsid w:val="00971127"/>
    <w:rsid w:val="009717E0"/>
    <w:rsid w:val="00972271"/>
    <w:rsid w:val="00972602"/>
    <w:rsid w:val="00973413"/>
    <w:rsid w:val="00974D56"/>
    <w:rsid w:val="00974F88"/>
    <w:rsid w:val="009750AE"/>
    <w:rsid w:val="0097589D"/>
    <w:rsid w:val="00976282"/>
    <w:rsid w:val="00976464"/>
    <w:rsid w:val="0097758B"/>
    <w:rsid w:val="009777FA"/>
    <w:rsid w:val="00977BFC"/>
    <w:rsid w:val="00980590"/>
    <w:rsid w:val="0098065C"/>
    <w:rsid w:val="00980BEA"/>
    <w:rsid w:val="009815D0"/>
    <w:rsid w:val="0098293D"/>
    <w:rsid w:val="00982E2A"/>
    <w:rsid w:val="00982F13"/>
    <w:rsid w:val="009830BA"/>
    <w:rsid w:val="009836AC"/>
    <w:rsid w:val="00984A1E"/>
    <w:rsid w:val="00985B50"/>
    <w:rsid w:val="00985D38"/>
    <w:rsid w:val="00985E07"/>
    <w:rsid w:val="00986B5E"/>
    <w:rsid w:val="00986C11"/>
    <w:rsid w:val="0098725D"/>
    <w:rsid w:val="009873B2"/>
    <w:rsid w:val="00987CCC"/>
    <w:rsid w:val="00990204"/>
    <w:rsid w:val="00990895"/>
    <w:rsid w:val="009912B6"/>
    <w:rsid w:val="00991632"/>
    <w:rsid w:val="009917B7"/>
    <w:rsid w:val="00991B29"/>
    <w:rsid w:val="00991E21"/>
    <w:rsid w:val="00992C3C"/>
    <w:rsid w:val="00994B7E"/>
    <w:rsid w:val="00994C5B"/>
    <w:rsid w:val="009954F3"/>
    <w:rsid w:val="00995824"/>
    <w:rsid w:val="009958B2"/>
    <w:rsid w:val="00995B2E"/>
    <w:rsid w:val="00995CB4"/>
    <w:rsid w:val="009964C7"/>
    <w:rsid w:val="009A0462"/>
    <w:rsid w:val="009A10B9"/>
    <w:rsid w:val="009A2452"/>
    <w:rsid w:val="009A2B4F"/>
    <w:rsid w:val="009A335E"/>
    <w:rsid w:val="009A35CD"/>
    <w:rsid w:val="009A36FA"/>
    <w:rsid w:val="009A3812"/>
    <w:rsid w:val="009A3AE8"/>
    <w:rsid w:val="009A40E0"/>
    <w:rsid w:val="009A60A4"/>
    <w:rsid w:val="009A661F"/>
    <w:rsid w:val="009A6AE6"/>
    <w:rsid w:val="009A79E5"/>
    <w:rsid w:val="009B0034"/>
    <w:rsid w:val="009B0610"/>
    <w:rsid w:val="009B15DC"/>
    <w:rsid w:val="009B24B2"/>
    <w:rsid w:val="009B32E4"/>
    <w:rsid w:val="009B32EC"/>
    <w:rsid w:val="009B351B"/>
    <w:rsid w:val="009B3B23"/>
    <w:rsid w:val="009B405F"/>
    <w:rsid w:val="009B47F0"/>
    <w:rsid w:val="009B4C66"/>
    <w:rsid w:val="009B69AE"/>
    <w:rsid w:val="009B6CEF"/>
    <w:rsid w:val="009C04FC"/>
    <w:rsid w:val="009C11F9"/>
    <w:rsid w:val="009C1A4E"/>
    <w:rsid w:val="009C228A"/>
    <w:rsid w:val="009C2959"/>
    <w:rsid w:val="009C3A3B"/>
    <w:rsid w:val="009C3DAF"/>
    <w:rsid w:val="009C42CA"/>
    <w:rsid w:val="009C42FC"/>
    <w:rsid w:val="009C4879"/>
    <w:rsid w:val="009C48A4"/>
    <w:rsid w:val="009C5753"/>
    <w:rsid w:val="009C6355"/>
    <w:rsid w:val="009C63E3"/>
    <w:rsid w:val="009C7239"/>
    <w:rsid w:val="009C728A"/>
    <w:rsid w:val="009D013A"/>
    <w:rsid w:val="009D1290"/>
    <w:rsid w:val="009D171C"/>
    <w:rsid w:val="009D1750"/>
    <w:rsid w:val="009D1F57"/>
    <w:rsid w:val="009D216C"/>
    <w:rsid w:val="009D2D66"/>
    <w:rsid w:val="009D3166"/>
    <w:rsid w:val="009D4427"/>
    <w:rsid w:val="009D450E"/>
    <w:rsid w:val="009D4EBD"/>
    <w:rsid w:val="009D6389"/>
    <w:rsid w:val="009D6449"/>
    <w:rsid w:val="009E0C3C"/>
    <w:rsid w:val="009E1586"/>
    <w:rsid w:val="009E1DF0"/>
    <w:rsid w:val="009E3566"/>
    <w:rsid w:val="009E4F48"/>
    <w:rsid w:val="009E4FC0"/>
    <w:rsid w:val="009E5292"/>
    <w:rsid w:val="009E5790"/>
    <w:rsid w:val="009E6423"/>
    <w:rsid w:val="009E6827"/>
    <w:rsid w:val="009E78C9"/>
    <w:rsid w:val="009F031D"/>
    <w:rsid w:val="009F1128"/>
    <w:rsid w:val="009F248C"/>
    <w:rsid w:val="009F2607"/>
    <w:rsid w:val="009F2BAB"/>
    <w:rsid w:val="009F2D85"/>
    <w:rsid w:val="009F4958"/>
    <w:rsid w:val="009F49DD"/>
    <w:rsid w:val="009F4B4E"/>
    <w:rsid w:val="009F4C13"/>
    <w:rsid w:val="009F6FFA"/>
    <w:rsid w:val="00A00A2E"/>
    <w:rsid w:val="00A0171C"/>
    <w:rsid w:val="00A02C0C"/>
    <w:rsid w:val="00A033D7"/>
    <w:rsid w:val="00A0371C"/>
    <w:rsid w:val="00A03AC6"/>
    <w:rsid w:val="00A040F8"/>
    <w:rsid w:val="00A04E97"/>
    <w:rsid w:val="00A04F97"/>
    <w:rsid w:val="00A0586D"/>
    <w:rsid w:val="00A06DAC"/>
    <w:rsid w:val="00A10944"/>
    <w:rsid w:val="00A10EB0"/>
    <w:rsid w:val="00A110BE"/>
    <w:rsid w:val="00A11BC4"/>
    <w:rsid w:val="00A12104"/>
    <w:rsid w:val="00A129BC"/>
    <w:rsid w:val="00A13D5F"/>
    <w:rsid w:val="00A14574"/>
    <w:rsid w:val="00A146D2"/>
    <w:rsid w:val="00A14AFB"/>
    <w:rsid w:val="00A14C93"/>
    <w:rsid w:val="00A1542D"/>
    <w:rsid w:val="00A1547C"/>
    <w:rsid w:val="00A15619"/>
    <w:rsid w:val="00A1579D"/>
    <w:rsid w:val="00A15A28"/>
    <w:rsid w:val="00A15CF5"/>
    <w:rsid w:val="00A1603C"/>
    <w:rsid w:val="00A16B32"/>
    <w:rsid w:val="00A1727D"/>
    <w:rsid w:val="00A17904"/>
    <w:rsid w:val="00A17E67"/>
    <w:rsid w:val="00A209E6"/>
    <w:rsid w:val="00A20B4E"/>
    <w:rsid w:val="00A20CE5"/>
    <w:rsid w:val="00A21BA1"/>
    <w:rsid w:val="00A21CB5"/>
    <w:rsid w:val="00A2225E"/>
    <w:rsid w:val="00A228C7"/>
    <w:rsid w:val="00A2336F"/>
    <w:rsid w:val="00A2374A"/>
    <w:rsid w:val="00A25D8B"/>
    <w:rsid w:val="00A25FBA"/>
    <w:rsid w:val="00A25FD1"/>
    <w:rsid w:val="00A263A7"/>
    <w:rsid w:val="00A2667D"/>
    <w:rsid w:val="00A26799"/>
    <w:rsid w:val="00A267A3"/>
    <w:rsid w:val="00A27709"/>
    <w:rsid w:val="00A30079"/>
    <w:rsid w:val="00A306D9"/>
    <w:rsid w:val="00A31403"/>
    <w:rsid w:val="00A32792"/>
    <w:rsid w:val="00A33CD1"/>
    <w:rsid w:val="00A34804"/>
    <w:rsid w:val="00A363FF"/>
    <w:rsid w:val="00A376B3"/>
    <w:rsid w:val="00A3796E"/>
    <w:rsid w:val="00A37EE3"/>
    <w:rsid w:val="00A40038"/>
    <w:rsid w:val="00A436C8"/>
    <w:rsid w:val="00A452A9"/>
    <w:rsid w:val="00A46AB1"/>
    <w:rsid w:val="00A46DDD"/>
    <w:rsid w:val="00A479A7"/>
    <w:rsid w:val="00A47F41"/>
    <w:rsid w:val="00A506A3"/>
    <w:rsid w:val="00A5106C"/>
    <w:rsid w:val="00A5193F"/>
    <w:rsid w:val="00A52E5D"/>
    <w:rsid w:val="00A5314B"/>
    <w:rsid w:val="00A5357B"/>
    <w:rsid w:val="00A5419D"/>
    <w:rsid w:val="00A54255"/>
    <w:rsid w:val="00A5464F"/>
    <w:rsid w:val="00A54D33"/>
    <w:rsid w:val="00A55FA0"/>
    <w:rsid w:val="00A55FDF"/>
    <w:rsid w:val="00A56526"/>
    <w:rsid w:val="00A5687F"/>
    <w:rsid w:val="00A571EA"/>
    <w:rsid w:val="00A5766F"/>
    <w:rsid w:val="00A57FD3"/>
    <w:rsid w:val="00A61444"/>
    <w:rsid w:val="00A615E6"/>
    <w:rsid w:val="00A6184B"/>
    <w:rsid w:val="00A61A23"/>
    <w:rsid w:val="00A6208B"/>
    <w:rsid w:val="00A624C4"/>
    <w:rsid w:val="00A62F3C"/>
    <w:rsid w:val="00A63184"/>
    <w:rsid w:val="00A6348E"/>
    <w:rsid w:val="00A63567"/>
    <w:rsid w:val="00A63774"/>
    <w:rsid w:val="00A64938"/>
    <w:rsid w:val="00A64ACA"/>
    <w:rsid w:val="00A65565"/>
    <w:rsid w:val="00A65E11"/>
    <w:rsid w:val="00A6675B"/>
    <w:rsid w:val="00A67669"/>
    <w:rsid w:val="00A70467"/>
    <w:rsid w:val="00A70C9B"/>
    <w:rsid w:val="00A736EE"/>
    <w:rsid w:val="00A738DB"/>
    <w:rsid w:val="00A74091"/>
    <w:rsid w:val="00A746D7"/>
    <w:rsid w:val="00A74721"/>
    <w:rsid w:val="00A74A62"/>
    <w:rsid w:val="00A74A86"/>
    <w:rsid w:val="00A75174"/>
    <w:rsid w:val="00A753AC"/>
    <w:rsid w:val="00A764BB"/>
    <w:rsid w:val="00A771CE"/>
    <w:rsid w:val="00A77E80"/>
    <w:rsid w:val="00A80135"/>
    <w:rsid w:val="00A805CD"/>
    <w:rsid w:val="00A80605"/>
    <w:rsid w:val="00A80AFC"/>
    <w:rsid w:val="00A81367"/>
    <w:rsid w:val="00A81EC7"/>
    <w:rsid w:val="00A820FA"/>
    <w:rsid w:val="00A82415"/>
    <w:rsid w:val="00A83E82"/>
    <w:rsid w:val="00A84007"/>
    <w:rsid w:val="00A847EE"/>
    <w:rsid w:val="00A8547B"/>
    <w:rsid w:val="00A85A3D"/>
    <w:rsid w:val="00A85F24"/>
    <w:rsid w:val="00A86141"/>
    <w:rsid w:val="00A86C95"/>
    <w:rsid w:val="00A878D4"/>
    <w:rsid w:val="00A90368"/>
    <w:rsid w:val="00A90E18"/>
    <w:rsid w:val="00A932F9"/>
    <w:rsid w:val="00A936C3"/>
    <w:rsid w:val="00A94B7F"/>
    <w:rsid w:val="00A94F5B"/>
    <w:rsid w:val="00A957CE"/>
    <w:rsid w:val="00A95A23"/>
    <w:rsid w:val="00A9645A"/>
    <w:rsid w:val="00A9650D"/>
    <w:rsid w:val="00A96727"/>
    <w:rsid w:val="00A967EB"/>
    <w:rsid w:val="00A96D91"/>
    <w:rsid w:val="00A976C2"/>
    <w:rsid w:val="00A97864"/>
    <w:rsid w:val="00AA07FB"/>
    <w:rsid w:val="00AA08C7"/>
    <w:rsid w:val="00AA0D4C"/>
    <w:rsid w:val="00AA1399"/>
    <w:rsid w:val="00AA1EE1"/>
    <w:rsid w:val="00AA25A3"/>
    <w:rsid w:val="00AA3FC5"/>
    <w:rsid w:val="00AA40D5"/>
    <w:rsid w:val="00AA55CD"/>
    <w:rsid w:val="00AA6581"/>
    <w:rsid w:val="00AA6C54"/>
    <w:rsid w:val="00AA7A88"/>
    <w:rsid w:val="00AB0013"/>
    <w:rsid w:val="00AB0048"/>
    <w:rsid w:val="00AB0B34"/>
    <w:rsid w:val="00AB0B47"/>
    <w:rsid w:val="00AB1056"/>
    <w:rsid w:val="00AB17D0"/>
    <w:rsid w:val="00AB2AC4"/>
    <w:rsid w:val="00AB2CB3"/>
    <w:rsid w:val="00AB3605"/>
    <w:rsid w:val="00AB5147"/>
    <w:rsid w:val="00AB5DB5"/>
    <w:rsid w:val="00AB5F3B"/>
    <w:rsid w:val="00AB5F53"/>
    <w:rsid w:val="00AB6724"/>
    <w:rsid w:val="00AB67C0"/>
    <w:rsid w:val="00AB697C"/>
    <w:rsid w:val="00AB71E8"/>
    <w:rsid w:val="00AB7B63"/>
    <w:rsid w:val="00AC054F"/>
    <w:rsid w:val="00AC0915"/>
    <w:rsid w:val="00AC09BC"/>
    <w:rsid w:val="00AC111F"/>
    <w:rsid w:val="00AC1A76"/>
    <w:rsid w:val="00AC428D"/>
    <w:rsid w:val="00AC5E8F"/>
    <w:rsid w:val="00AC64D6"/>
    <w:rsid w:val="00AC64DC"/>
    <w:rsid w:val="00AC66AB"/>
    <w:rsid w:val="00AC6802"/>
    <w:rsid w:val="00AC70B2"/>
    <w:rsid w:val="00AC7921"/>
    <w:rsid w:val="00AD1074"/>
    <w:rsid w:val="00AD1411"/>
    <w:rsid w:val="00AD1B5F"/>
    <w:rsid w:val="00AD3804"/>
    <w:rsid w:val="00AD3A49"/>
    <w:rsid w:val="00AD3BC1"/>
    <w:rsid w:val="00AD457D"/>
    <w:rsid w:val="00AD4676"/>
    <w:rsid w:val="00AD6213"/>
    <w:rsid w:val="00AD6399"/>
    <w:rsid w:val="00AD71A4"/>
    <w:rsid w:val="00AD7571"/>
    <w:rsid w:val="00AD76FF"/>
    <w:rsid w:val="00AD7AD4"/>
    <w:rsid w:val="00AD7EBB"/>
    <w:rsid w:val="00AE0A50"/>
    <w:rsid w:val="00AE3802"/>
    <w:rsid w:val="00AE390E"/>
    <w:rsid w:val="00AE4973"/>
    <w:rsid w:val="00AE4D1C"/>
    <w:rsid w:val="00AE503C"/>
    <w:rsid w:val="00AE5B15"/>
    <w:rsid w:val="00AE66A4"/>
    <w:rsid w:val="00AE6769"/>
    <w:rsid w:val="00AE6968"/>
    <w:rsid w:val="00AE782D"/>
    <w:rsid w:val="00AE799A"/>
    <w:rsid w:val="00AE7F2E"/>
    <w:rsid w:val="00AF124E"/>
    <w:rsid w:val="00AF1EEA"/>
    <w:rsid w:val="00AF235C"/>
    <w:rsid w:val="00AF2634"/>
    <w:rsid w:val="00AF2DE9"/>
    <w:rsid w:val="00AF312C"/>
    <w:rsid w:val="00AF3497"/>
    <w:rsid w:val="00AF3D0A"/>
    <w:rsid w:val="00AF4495"/>
    <w:rsid w:val="00AF49A7"/>
    <w:rsid w:val="00AF4B12"/>
    <w:rsid w:val="00AF5767"/>
    <w:rsid w:val="00AF5BDC"/>
    <w:rsid w:val="00AF5D1B"/>
    <w:rsid w:val="00AF67BA"/>
    <w:rsid w:val="00AF6A60"/>
    <w:rsid w:val="00B03C29"/>
    <w:rsid w:val="00B0460B"/>
    <w:rsid w:val="00B04FCB"/>
    <w:rsid w:val="00B05194"/>
    <w:rsid w:val="00B05417"/>
    <w:rsid w:val="00B07072"/>
    <w:rsid w:val="00B07143"/>
    <w:rsid w:val="00B1009B"/>
    <w:rsid w:val="00B10410"/>
    <w:rsid w:val="00B106AA"/>
    <w:rsid w:val="00B10BB0"/>
    <w:rsid w:val="00B10DC8"/>
    <w:rsid w:val="00B115E1"/>
    <w:rsid w:val="00B1174B"/>
    <w:rsid w:val="00B11FEA"/>
    <w:rsid w:val="00B12A40"/>
    <w:rsid w:val="00B12BA4"/>
    <w:rsid w:val="00B12C69"/>
    <w:rsid w:val="00B12F14"/>
    <w:rsid w:val="00B13172"/>
    <w:rsid w:val="00B135F6"/>
    <w:rsid w:val="00B1395C"/>
    <w:rsid w:val="00B13AE0"/>
    <w:rsid w:val="00B13BE0"/>
    <w:rsid w:val="00B13EFE"/>
    <w:rsid w:val="00B14866"/>
    <w:rsid w:val="00B14DAB"/>
    <w:rsid w:val="00B14DB5"/>
    <w:rsid w:val="00B14DF5"/>
    <w:rsid w:val="00B16557"/>
    <w:rsid w:val="00B16B7C"/>
    <w:rsid w:val="00B16EF9"/>
    <w:rsid w:val="00B17448"/>
    <w:rsid w:val="00B17AEF"/>
    <w:rsid w:val="00B17E59"/>
    <w:rsid w:val="00B20390"/>
    <w:rsid w:val="00B22F71"/>
    <w:rsid w:val="00B23FA9"/>
    <w:rsid w:val="00B24052"/>
    <w:rsid w:val="00B256E3"/>
    <w:rsid w:val="00B260D9"/>
    <w:rsid w:val="00B26618"/>
    <w:rsid w:val="00B31112"/>
    <w:rsid w:val="00B317C7"/>
    <w:rsid w:val="00B3256E"/>
    <w:rsid w:val="00B326A9"/>
    <w:rsid w:val="00B33023"/>
    <w:rsid w:val="00B33BC5"/>
    <w:rsid w:val="00B33FD2"/>
    <w:rsid w:val="00B3649E"/>
    <w:rsid w:val="00B367D5"/>
    <w:rsid w:val="00B368C8"/>
    <w:rsid w:val="00B36B6F"/>
    <w:rsid w:val="00B36CCC"/>
    <w:rsid w:val="00B36E27"/>
    <w:rsid w:val="00B40243"/>
    <w:rsid w:val="00B40656"/>
    <w:rsid w:val="00B416AD"/>
    <w:rsid w:val="00B42151"/>
    <w:rsid w:val="00B42EE4"/>
    <w:rsid w:val="00B43862"/>
    <w:rsid w:val="00B43F11"/>
    <w:rsid w:val="00B44392"/>
    <w:rsid w:val="00B44FAD"/>
    <w:rsid w:val="00B453CA"/>
    <w:rsid w:val="00B459D7"/>
    <w:rsid w:val="00B4628A"/>
    <w:rsid w:val="00B47608"/>
    <w:rsid w:val="00B51B7D"/>
    <w:rsid w:val="00B51BF5"/>
    <w:rsid w:val="00B51FD3"/>
    <w:rsid w:val="00B5332D"/>
    <w:rsid w:val="00B5337B"/>
    <w:rsid w:val="00B536DB"/>
    <w:rsid w:val="00B53F64"/>
    <w:rsid w:val="00B542CF"/>
    <w:rsid w:val="00B5444E"/>
    <w:rsid w:val="00B54C25"/>
    <w:rsid w:val="00B55D42"/>
    <w:rsid w:val="00B55E74"/>
    <w:rsid w:val="00B561F1"/>
    <w:rsid w:val="00B56EAA"/>
    <w:rsid w:val="00B570C2"/>
    <w:rsid w:val="00B601B1"/>
    <w:rsid w:val="00B60F48"/>
    <w:rsid w:val="00B6155C"/>
    <w:rsid w:val="00B6163E"/>
    <w:rsid w:val="00B61CF0"/>
    <w:rsid w:val="00B61FF2"/>
    <w:rsid w:val="00B622A0"/>
    <w:rsid w:val="00B62C11"/>
    <w:rsid w:val="00B63800"/>
    <w:rsid w:val="00B63AE1"/>
    <w:rsid w:val="00B646D8"/>
    <w:rsid w:val="00B654C0"/>
    <w:rsid w:val="00B65732"/>
    <w:rsid w:val="00B6588C"/>
    <w:rsid w:val="00B65BAB"/>
    <w:rsid w:val="00B65C83"/>
    <w:rsid w:val="00B65D7E"/>
    <w:rsid w:val="00B66E6A"/>
    <w:rsid w:val="00B672FA"/>
    <w:rsid w:val="00B70433"/>
    <w:rsid w:val="00B71128"/>
    <w:rsid w:val="00B719AD"/>
    <w:rsid w:val="00B7272C"/>
    <w:rsid w:val="00B7351F"/>
    <w:rsid w:val="00B7402F"/>
    <w:rsid w:val="00B74043"/>
    <w:rsid w:val="00B763C3"/>
    <w:rsid w:val="00B76483"/>
    <w:rsid w:val="00B76981"/>
    <w:rsid w:val="00B76C23"/>
    <w:rsid w:val="00B770A9"/>
    <w:rsid w:val="00B8036B"/>
    <w:rsid w:val="00B8061D"/>
    <w:rsid w:val="00B8088A"/>
    <w:rsid w:val="00B81AD2"/>
    <w:rsid w:val="00B81E80"/>
    <w:rsid w:val="00B81EFA"/>
    <w:rsid w:val="00B82618"/>
    <w:rsid w:val="00B82D0F"/>
    <w:rsid w:val="00B83EFA"/>
    <w:rsid w:val="00B83FB6"/>
    <w:rsid w:val="00B84AAA"/>
    <w:rsid w:val="00B84D97"/>
    <w:rsid w:val="00B85236"/>
    <w:rsid w:val="00B86361"/>
    <w:rsid w:val="00B8637D"/>
    <w:rsid w:val="00B8686F"/>
    <w:rsid w:val="00B86B91"/>
    <w:rsid w:val="00B86FF5"/>
    <w:rsid w:val="00B87F49"/>
    <w:rsid w:val="00B92762"/>
    <w:rsid w:val="00B92951"/>
    <w:rsid w:val="00B92D80"/>
    <w:rsid w:val="00B93929"/>
    <w:rsid w:val="00B93D17"/>
    <w:rsid w:val="00B94001"/>
    <w:rsid w:val="00B94A7F"/>
    <w:rsid w:val="00B957FB"/>
    <w:rsid w:val="00B96384"/>
    <w:rsid w:val="00B96801"/>
    <w:rsid w:val="00B96B62"/>
    <w:rsid w:val="00B96FD3"/>
    <w:rsid w:val="00B9718A"/>
    <w:rsid w:val="00B97E4D"/>
    <w:rsid w:val="00B97EFD"/>
    <w:rsid w:val="00BA0508"/>
    <w:rsid w:val="00BA1381"/>
    <w:rsid w:val="00BA147A"/>
    <w:rsid w:val="00BA174C"/>
    <w:rsid w:val="00BA1875"/>
    <w:rsid w:val="00BA19D1"/>
    <w:rsid w:val="00BA26A6"/>
    <w:rsid w:val="00BA4198"/>
    <w:rsid w:val="00BA5F79"/>
    <w:rsid w:val="00BA608C"/>
    <w:rsid w:val="00BA68BB"/>
    <w:rsid w:val="00BA697E"/>
    <w:rsid w:val="00BA7177"/>
    <w:rsid w:val="00BA717A"/>
    <w:rsid w:val="00BB01C1"/>
    <w:rsid w:val="00BB1020"/>
    <w:rsid w:val="00BB126F"/>
    <w:rsid w:val="00BB14ED"/>
    <w:rsid w:val="00BB19F0"/>
    <w:rsid w:val="00BB1E8B"/>
    <w:rsid w:val="00BB2495"/>
    <w:rsid w:val="00BB3CD4"/>
    <w:rsid w:val="00BB420F"/>
    <w:rsid w:val="00BB4E8D"/>
    <w:rsid w:val="00BB51B2"/>
    <w:rsid w:val="00BB6FDB"/>
    <w:rsid w:val="00BC0CA0"/>
    <w:rsid w:val="00BC0D7B"/>
    <w:rsid w:val="00BC0E7E"/>
    <w:rsid w:val="00BC1A34"/>
    <w:rsid w:val="00BC1FAA"/>
    <w:rsid w:val="00BC2B93"/>
    <w:rsid w:val="00BC3C45"/>
    <w:rsid w:val="00BC3D5C"/>
    <w:rsid w:val="00BC3FEB"/>
    <w:rsid w:val="00BC4D87"/>
    <w:rsid w:val="00BC5374"/>
    <w:rsid w:val="00BC5456"/>
    <w:rsid w:val="00BC6838"/>
    <w:rsid w:val="00BC688F"/>
    <w:rsid w:val="00BC6917"/>
    <w:rsid w:val="00BC7382"/>
    <w:rsid w:val="00BC7632"/>
    <w:rsid w:val="00BC786A"/>
    <w:rsid w:val="00BC78BD"/>
    <w:rsid w:val="00BD0138"/>
    <w:rsid w:val="00BD0900"/>
    <w:rsid w:val="00BD1FF5"/>
    <w:rsid w:val="00BD2078"/>
    <w:rsid w:val="00BD21DF"/>
    <w:rsid w:val="00BD2421"/>
    <w:rsid w:val="00BD38C4"/>
    <w:rsid w:val="00BD3D3A"/>
    <w:rsid w:val="00BD3DFE"/>
    <w:rsid w:val="00BD426D"/>
    <w:rsid w:val="00BD4481"/>
    <w:rsid w:val="00BD583C"/>
    <w:rsid w:val="00BD5AB5"/>
    <w:rsid w:val="00BD630E"/>
    <w:rsid w:val="00BD6350"/>
    <w:rsid w:val="00BD6774"/>
    <w:rsid w:val="00BD68EC"/>
    <w:rsid w:val="00BD6A3A"/>
    <w:rsid w:val="00BD6CAB"/>
    <w:rsid w:val="00BD76D9"/>
    <w:rsid w:val="00BE01DE"/>
    <w:rsid w:val="00BE150C"/>
    <w:rsid w:val="00BE2363"/>
    <w:rsid w:val="00BE279A"/>
    <w:rsid w:val="00BE284D"/>
    <w:rsid w:val="00BE2D9B"/>
    <w:rsid w:val="00BE3112"/>
    <w:rsid w:val="00BE31A6"/>
    <w:rsid w:val="00BE32F5"/>
    <w:rsid w:val="00BE376A"/>
    <w:rsid w:val="00BE38A7"/>
    <w:rsid w:val="00BE442B"/>
    <w:rsid w:val="00BE44C7"/>
    <w:rsid w:val="00BE4CE5"/>
    <w:rsid w:val="00BE517A"/>
    <w:rsid w:val="00BE64A9"/>
    <w:rsid w:val="00BE67BB"/>
    <w:rsid w:val="00BE6D76"/>
    <w:rsid w:val="00BE74AE"/>
    <w:rsid w:val="00BE7508"/>
    <w:rsid w:val="00BE77E1"/>
    <w:rsid w:val="00BE7D77"/>
    <w:rsid w:val="00BF0F37"/>
    <w:rsid w:val="00BF12A6"/>
    <w:rsid w:val="00BF135F"/>
    <w:rsid w:val="00BF3053"/>
    <w:rsid w:val="00BF325D"/>
    <w:rsid w:val="00BF3D01"/>
    <w:rsid w:val="00BF423B"/>
    <w:rsid w:val="00BF42E3"/>
    <w:rsid w:val="00BF4616"/>
    <w:rsid w:val="00BF486C"/>
    <w:rsid w:val="00BF50D1"/>
    <w:rsid w:val="00BF5D9B"/>
    <w:rsid w:val="00BF634A"/>
    <w:rsid w:val="00BF7561"/>
    <w:rsid w:val="00BF7B5F"/>
    <w:rsid w:val="00BF7D4E"/>
    <w:rsid w:val="00C002FE"/>
    <w:rsid w:val="00C00488"/>
    <w:rsid w:val="00C00C76"/>
    <w:rsid w:val="00C00D42"/>
    <w:rsid w:val="00C0158D"/>
    <w:rsid w:val="00C02174"/>
    <w:rsid w:val="00C02703"/>
    <w:rsid w:val="00C028F1"/>
    <w:rsid w:val="00C02BB2"/>
    <w:rsid w:val="00C02F51"/>
    <w:rsid w:val="00C0300F"/>
    <w:rsid w:val="00C0369B"/>
    <w:rsid w:val="00C0399F"/>
    <w:rsid w:val="00C040B6"/>
    <w:rsid w:val="00C042D2"/>
    <w:rsid w:val="00C04E1D"/>
    <w:rsid w:val="00C054AF"/>
    <w:rsid w:val="00C05CA9"/>
    <w:rsid w:val="00C061BE"/>
    <w:rsid w:val="00C065F3"/>
    <w:rsid w:val="00C06612"/>
    <w:rsid w:val="00C077FD"/>
    <w:rsid w:val="00C10046"/>
    <w:rsid w:val="00C1059C"/>
    <w:rsid w:val="00C1062A"/>
    <w:rsid w:val="00C13361"/>
    <w:rsid w:val="00C13644"/>
    <w:rsid w:val="00C13E8B"/>
    <w:rsid w:val="00C14366"/>
    <w:rsid w:val="00C14C27"/>
    <w:rsid w:val="00C15B81"/>
    <w:rsid w:val="00C1661D"/>
    <w:rsid w:val="00C16D86"/>
    <w:rsid w:val="00C2029A"/>
    <w:rsid w:val="00C2158E"/>
    <w:rsid w:val="00C221BF"/>
    <w:rsid w:val="00C22896"/>
    <w:rsid w:val="00C2332A"/>
    <w:rsid w:val="00C24E3E"/>
    <w:rsid w:val="00C255DB"/>
    <w:rsid w:val="00C25985"/>
    <w:rsid w:val="00C259B6"/>
    <w:rsid w:val="00C26954"/>
    <w:rsid w:val="00C26F21"/>
    <w:rsid w:val="00C270B2"/>
    <w:rsid w:val="00C270CB"/>
    <w:rsid w:val="00C278AE"/>
    <w:rsid w:val="00C30088"/>
    <w:rsid w:val="00C304EB"/>
    <w:rsid w:val="00C306D3"/>
    <w:rsid w:val="00C30972"/>
    <w:rsid w:val="00C313E9"/>
    <w:rsid w:val="00C3143A"/>
    <w:rsid w:val="00C318B6"/>
    <w:rsid w:val="00C31DE4"/>
    <w:rsid w:val="00C326ED"/>
    <w:rsid w:val="00C32F5E"/>
    <w:rsid w:val="00C3370D"/>
    <w:rsid w:val="00C33BB9"/>
    <w:rsid w:val="00C33D96"/>
    <w:rsid w:val="00C33E2B"/>
    <w:rsid w:val="00C354B8"/>
    <w:rsid w:val="00C36654"/>
    <w:rsid w:val="00C3725E"/>
    <w:rsid w:val="00C373DE"/>
    <w:rsid w:val="00C37ECE"/>
    <w:rsid w:val="00C409DA"/>
    <w:rsid w:val="00C40F27"/>
    <w:rsid w:val="00C40F7C"/>
    <w:rsid w:val="00C431B8"/>
    <w:rsid w:val="00C43281"/>
    <w:rsid w:val="00C434CA"/>
    <w:rsid w:val="00C434CC"/>
    <w:rsid w:val="00C43E8B"/>
    <w:rsid w:val="00C46726"/>
    <w:rsid w:val="00C46A82"/>
    <w:rsid w:val="00C46BAF"/>
    <w:rsid w:val="00C50293"/>
    <w:rsid w:val="00C502DA"/>
    <w:rsid w:val="00C5042C"/>
    <w:rsid w:val="00C510C7"/>
    <w:rsid w:val="00C5142E"/>
    <w:rsid w:val="00C521EB"/>
    <w:rsid w:val="00C52545"/>
    <w:rsid w:val="00C5282B"/>
    <w:rsid w:val="00C53BF6"/>
    <w:rsid w:val="00C53DF7"/>
    <w:rsid w:val="00C53E78"/>
    <w:rsid w:val="00C53F09"/>
    <w:rsid w:val="00C54499"/>
    <w:rsid w:val="00C54F0F"/>
    <w:rsid w:val="00C5571A"/>
    <w:rsid w:val="00C55850"/>
    <w:rsid w:val="00C55EA8"/>
    <w:rsid w:val="00C57F4A"/>
    <w:rsid w:val="00C60026"/>
    <w:rsid w:val="00C61B6A"/>
    <w:rsid w:val="00C62973"/>
    <w:rsid w:val="00C63D92"/>
    <w:rsid w:val="00C6408F"/>
    <w:rsid w:val="00C6446B"/>
    <w:rsid w:val="00C653AE"/>
    <w:rsid w:val="00C655E6"/>
    <w:rsid w:val="00C65C86"/>
    <w:rsid w:val="00C66287"/>
    <w:rsid w:val="00C66BF0"/>
    <w:rsid w:val="00C66EE6"/>
    <w:rsid w:val="00C6790F"/>
    <w:rsid w:val="00C70E8C"/>
    <w:rsid w:val="00C71354"/>
    <w:rsid w:val="00C7188B"/>
    <w:rsid w:val="00C73158"/>
    <w:rsid w:val="00C7388C"/>
    <w:rsid w:val="00C73CAB"/>
    <w:rsid w:val="00C7416A"/>
    <w:rsid w:val="00C76448"/>
    <w:rsid w:val="00C7697A"/>
    <w:rsid w:val="00C76A0C"/>
    <w:rsid w:val="00C775E6"/>
    <w:rsid w:val="00C777AF"/>
    <w:rsid w:val="00C779B7"/>
    <w:rsid w:val="00C77B54"/>
    <w:rsid w:val="00C77D2F"/>
    <w:rsid w:val="00C77ED3"/>
    <w:rsid w:val="00C80FCE"/>
    <w:rsid w:val="00C81A3E"/>
    <w:rsid w:val="00C82677"/>
    <w:rsid w:val="00C8417B"/>
    <w:rsid w:val="00C84DC2"/>
    <w:rsid w:val="00C851BB"/>
    <w:rsid w:val="00C85907"/>
    <w:rsid w:val="00C85FCF"/>
    <w:rsid w:val="00C86113"/>
    <w:rsid w:val="00C86B53"/>
    <w:rsid w:val="00C86C0A"/>
    <w:rsid w:val="00C86EB5"/>
    <w:rsid w:val="00C8725A"/>
    <w:rsid w:val="00C8731E"/>
    <w:rsid w:val="00C87420"/>
    <w:rsid w:val="00C902E6"/>
    <w:rsid w:val="00C90AA2"/>
    <w:rsid w:val="00C910D1"/>
    <w:rsid w:val="00C919E6"/>
    <w:rsid w:val="00C92041"/>
    <w:rsid w:val="00C93727"/>
    <w:rsid w:val="00C93923"/>
    <w:rsid w:val="00C94223"/>
    <w:rsid w:val="00C95161"/>
    <w:rsid w:val="00C95182"/>
    <w:rsid w:val="00C9536E"/>
    <w:rsid w:val="00C95738"/>
    <w:rsid w:val="00C9671D"/>
    <w:rsid w:val="00C96B68"/>
    <w:rsid w:val="00C96DED"/>
    <w:rsid w:val="00C9765A"/>
    <w:rsid w:val="00C97B34"/>
    <w:rsid w:val="00C97C85"/>
    <w:rsid w:val="00C97D01"/>
    <w:rsid w:val="00CA08F5"/>
    <w:rsid w:val="00CA1569"/>
    <w:rsid w:val="00CA18B1"/>
    <w:rsid w:val="00CA1D2F"/>
    <w:rsid w:val="00CA1F45"/>
    <w:rsid w:val="00CA2022"/>
    <w:rsid w:val="00CA2222"/>
    <w:rsid w:val="00CA4B3E"/>
    <w:rsid w:val="00CA4EC1"/>
    <w:rsid w:val="00CA569C"/>
    <w:rsid w:val="00CA5AD8"/>
    <w:rsid w:val="00CA5BDE"/>
    <w:rsid w:val="00CA5D28"/>
    <w:rsid w:val="00CA644E"/>
    <w:rsid w:val="00CB0D5F"/>
    <w:rsid w:val="00CB1242"/>
    <w:rsid w:val="00CB1D40"/>
    <w:rsid w:val="00CB1E1E"/>
    <w:rsid w:val="00CB439E"/>
    <w:rsid w:val="00CB4699"/>
    <w:rsid w:val="00CB48D7"/>
    <w:rsid w:val="00CB53AB"/>
    <w:rsid w:val="00CB6527"/>
    <w:rsid w:val="00CB74CE"/>
    <w:rsid w:val="00CB75EA"/>
    <w:rsid w:val="00CB7FDB"/>
    <w:rsid w:val="00CC009B"/>
    <w:rsid w:val="00CC04FB"/>
    <w:rsid w:val="00CC0939"/>
    <w:rsid w:val="00CC10BD"/>
    <w:rsid w:val="00CC119E"/>
    <w:rsid w:val="00CC1917"/>
    <w:rsid w:val="00CC2295"/>
    <w:rsid w:val="00CC2D55"/>
    <w:rsid w:val="00CC33A5"/>
    <w:rsid w:val="00CC3445"/>
    <w:rsid w:val="00CC34A4"/>
    <w:rsid w:val="00CC4941"/>
    <w:rsid w:val="00CC505F"/>
    <w:rsid w:val="00CC7173"/>
    <w:rsid w:val="00CC71A7"/>
    <w:rsid w:val="00CC7D4D"/>
    <w:rsid w:val="00CD056E"/>
    <w:rsid w:val="00CD08E5"/>
    <w:rsid w:val="00CD1720"/>
    <w:rsid w:val="00CD4843"/>
    <w:rsid w:val="00CD4A9E"/>
    <w:rsid w:val="00CD56AC"/>
    <w:rsid w:val="00CD615A"/>
    <w:rsid w:val="00CD6654"/>
    <w:rsid w:val="00CD6A96"/>
    <w:rsid w:val="00CD6CDF"/>
    <w:rsid w:val="00CD7043"/>
    <w:rsid w:val="00CE0541"/>
    <w:rsid w:val="00CE0762"/>
    <w:rsid w:val="00CE0C70"/>
    <w:rsid w:val="00CE0D5A"/>
    <w:rsid w:val="00CE15F9"/>
    <w:rsid w:val="00CE1ADB"/>
    <w:rsid w:val="00CE1E08"/>
    <w:rsid w:val="00CE1FEB"/>
    <w:rsid w:val="00CE2C0E"/>
    <w:rsid w:val="00CE31F4"/>
    <w:rsid w:val="00CE3941"/>
    <w:rsid w:val="00CE5242"/>
    <w:rsid w:val="00CE5418"/>
    <w:rsid w:val="00CE5CA9"/>
    <w:rsid w:val="00CE615D"/>
    <w:rsid w:val="00CF01A2"/>
    <w:rsid w:val="00CF15E0"/>
    <w:rsid w:val="00CF193B"/>
    <w:rsid w:val="00CF1BC6"/>
    <w:rsid w:val="00CF1C97"/>
    <w:rsid w:val="00CF2032"/>
    <w:rsid w:val="00CF2184"/>
    <w:rsid w:val="00CF2458"/>
    <w:rsid w:val="00CF2528"/>
    <w:rsid w:val="00CF2EBC"/>
    <w:rsid w:val="00CF340F"/>
    <w:rsid w:val="00CF34D7"/>
    <w:rsid w:val="00CF3A91"/>
    <w:rsid w:val="00CF53C1"/>
    <w:rsid w:val="00CF574E"/>
    <w:rsid w:val="00CF574F"/>
    <w:rsid w:val="00CF5BAF"/>
    <w:rsid w:val="00CF62D6"/>
    <w:rsid w:val="00CF63D4"/>
    <w:rsid w:val="00CF6EC5"/>
    <w:rsid w:val="00CF7A80"/>
    <w:rsid w:val="00D00D50"/>
    <w:rsid w:val="00D00D80"/>
    <w:rsid w:val="00D011B4"/>
    <w:rsid w:val="00D01661"/>
    <w:rsid w:val="00D01C05"/>
    <w:rsid w:val="00D01CE7"/>
    <w:rsid w:val="00D02490"/>
    <w:rsid w:val="00D02E0D"/>
    <w:rsid w:val="00D030ED"/>
    <w:rsid w:val="00D038F1"/>
    <w:rsid w:val="00D046C3"/>
    <w:rsid w:val="00D05650"/>
    <w:rsid w:val="00D06392"/>
    <w:rsid w:val="00D06986"/>
    <w:rsid w:val="00D07333"/>
    <w:rsid w:val="00D10CEF"/>
    <w:rsid w:val="00D1148F"/>
    <w:rsid w:val="00D11C18"/>
    <w:rsid w:val="00D12AAE"/>
    <w:rsid w:val="00D13F4E"/>
    <w:rsid w:val="00D141E8"/>
    <w:rsid w:val="00D152D1"/>
    <w:rsid w:val="00D1576F"/>
    <w:rsid w:val="00D16144"/>
    <w:rsid w:val="00D1736F"/>
    <w:rsid w:val="00D17F3F"/>
    <w:rsid w:val="00D2030B"/>
    <w:rsid w:val="00D2042F"/>
    <w:rsid w:val="00D2185B"/>
    <w:rsid w:val="00D218BC"/>
    <w:rsid w:val="00D21A81"/>
    <w:rsid w:val="00D2268E"/>
    <w:rsid w:val="00D2356D"/>
    <w:rsid w:val="00D24493"/>
    <w:rsid w:val="00D25814"/>
    <w:rsid w:val="00D25B0C"/>
    <w:rsid w:val="00D2734E"/>
    <w:rsid w:val="00D275C0"/>
    <w:rsid w:val="00D3048F"/>
    <w:rsid w:val="00D3080B"/>
    <w:rsid w:val="00D30E77"/>
    <w:rsid w:val="00D320C0"/>
    <w:rsid w:val="00D32F2C"/>
    <w:rsid w:val="00D34223"/>
    <w:rsid w:val="00D34FE3"/>
    <w:rsid w:val="00D35378"/>
    <w:rsid w:val="00D35811"/>
    <w:rsid w:val="00D35AA5"/>
    <w:rsid w:val="00D35EF7"/>
    <w:rsid w:val="00D360B0"/>
    <w:rsid w:val="00D36264"/>
    <w:rsid w:val="00D36851"/>
    <w:rsid w:val="00D405C0"/>
    <w:rsid w:val="00D405E6"/>
    <w:rsid w:val="00D40D62"/>
    <w:rsid w:val="00D41DAC"/>
    <w:rsid w:val="00D41F19"/>
    <w:rsid w:val="00D41F2E"/>
    <w:rsid w:val="00D4334A"/>
    <w:rsid w:val="00D436EA"/>
    <w:rsid w:val="00D44C67"/>
    <w:rsid w:val="00D44D3C"/>
    <w:rsid w:val="00D451D8"/>
    <w:rsid w:val="00D458E2"/>
    <w:rsid w:val="00D4686D"/>
    <w:rsid w:val="00D477B1"/>
    <w:rsid w:val="00D47A43"/>
    <w:rsid w:val="00D5164E"/>
    <w:rsid w:val="00D51927"/>
    <w:rsid w:val="00D521C4"/>
    <w:rsid w:val="00D53797"/>
    <w:rsid w:val="00D53F79"/>
    <w:rsid w:val="00D54510"/>
    <w:rsid w:val="00D54582"/>
    <w:rsid w:val="00D54651"/>
    <w:rsid w:val="00D550A4"/>
    <w:rsid w:val="00D55458"/>
    <w:rsid w:val="00D562B2"/>
    <w:rsid w:val="00D56CA2"/>
    <w:rsid w:val="00D57A9F"/>
    <w:rsid w:val="00D57D86"/>
    <w:rsid w:val="00D60670"/>
    <w:rsid w:val="00D6143C"/>
    <w:rsid w:val="00D62085"/>
    <w:rsid w:val="00D620D7"/>
    <w:rsid w:val="00D62304"/>
    <w:rsid w:val="00D63975"/>
    <w:rsid w:val="00D644BF"/>
    <w:rsid w:val="00D65558"/>
    <w:rsid w:val="00D656D2"/>
    <w:rsid w:val="00D6585B"/>
    <w:rsid w:val="00D65AEB"/>
    <w:rsid w:val="00D671D9"/>
    <w:rsid w:val="00D6732B"/>
    <w:rsid w:val="00D70416"/>
    <w:rsid w:val="00D7048E"/>
    <w:rsid w:val="00D70604"/>
    <w:rsid w:val="00D7091C"/>
    <w:rsid w:val="00D71153"/>
    <w:rsid w:val="00D7270B"/>
    <w:rsid w:val="00D7307C"/>
    <w:rsid w:val="00D7373E"/>
    <w:rsid w:val="00D750A9"/>
    <w:rsid w:val="00D7530D"/>
    <w:rsid w:val="00D75A1D"/>
    <w:rsid w:val="00D75D46"/>
    <w:rsid w:val="00D762AA"/>
    <w:rsid w:val="00D7670D"/>
    <w:rsid w:val="00D8018C"/>
    <w:rsid w:val="00D8109C"/>
    <w:rsid w:val="00D811B6"/>
    <w:rsid w:val="00D82690"/>
    <w:rsid w:val="00D82B07"/>
    <w:rsid w:val="00D82DAC"/>
    <w:rsid w:val="00D83FEF"/>
    <w:rsid w:val="00D850C9"/>
    <w:rsid w:val="00D85F4C"/>
    <w:rsid w:val="00D8684F"/>
    <w:rsid w:val="00D87DD4"/>
    <w:rsid w:val="00D90046"/>
    <w:rsid w:val="00D908F5"/>
    <w:rsid w:val="00D9094C"/>
    <w:rsid w:val="00D910E8"/>
    <w:rsid w:val="00D915D1"/>
    <w:rsid w:val="00D91A45"/>
    <w:rsid w:val="00D91D25"/>
    <w:rsid w:val="00D92FC2"/>
    <w:rsid w:val="00D93350"/>
    <w:rsid w:val="00D93420"/>
    <w:rsid w:val="00D93446"/>
    <w:rsid w:val="00D9347D"/>
    <w:rsid w:val="00D938F1"/>
    <w:rsid w:val="00D94A89"/>
    <w:rsid w:val="00D94B6E"/>
    <w:rsid w:val="00D97AD1"/>
    <w:rsid w:val="00DA0250"/>
    <w:rsid w:val="00DA1677"/>
    <w:rsid w:val="00DA18E9"/>
    <w:rsid w:val="00DA1B62"/>
    <w:rsid w:val="00DA25C1"/>
    <w:rsid w:val="00DA2628"/>
    <w:rsid w:val="00DA2733"/>
    <w:rsid w:val="00DA2AAC"/>
    <w:rsid w:val="00DA3262"/>
    <w:rsid w:val="00DA374F"/>
    <w:rsid w:val="00DA3BD2"/>
    <w:rsid w:val="00DA41E8"/>
    <w:rsid w:val="00DA42C5"/>
    <w:rsid w:val="00DA4694"/>
    <w:rsid w:val="00DA4D3B"/>
    <w:rsid w:val="00DA4F1A"/>
    <w:rsid w:val="00DA4FAB"/>
    <w:rsid w:val="00DA5824"/>
    <w:rsid w:val="00DA5C78"/>
    <w:rsid w:val="00DA5E5C"/>
    <w:rsid w:val="00DA670E"/>
    <w:rsid w:val="00DA6E9E"/>
    <w:rsid w:val="00DA777F"/>
    <w:rsid w:val="00DB043F"/>
    <w:rsid w:val="00DB055D"/>
    <w:rsid w:val="00DB05DF"/>
    <w:rsid w:val="00DB0F85"/>
    <w:rsid w:val="00DB11B4"/>
    <w:rsid w:val="00DB1201"/>
    <w:rsid w:val="00DB1C60"/>
    <w:rsid w:val="00DB1D3B"/>
    <w:rsid w:val="00DB1EFC"/>
    <w:rsid w:val="00DB2EB8"/>
    <w:rsid w:val="00DB48C8"/>
    <w:rsid w:val="00DB4E37"/>
    <w:rsid w:val="00DB59E3"/>
    <w:rsid w:val="00DB5E63"/>
    <w:rsid w:val="00DB6076"/>
    <w:rsid w:val="00DC03F4"/>
    <w:rsid w:val="00DC06F2"/>
    <w:rsid w:val="00DC0D45"/>
    <w:rsid w:val="00DC0DD8"/>
    <w:rsid w:val="00DC16A9"/>
    <w:rsid w:val="00DC20C8"/>
    <w:rsid w:val="00DC2D14"/>
    <w:rsid w:val="00DC2F0A"/>
    <w:rsid w:val="00DC4568"/>
    <w:rsid w:val="00DC4863"/>
    <w:rsid w:val="00DC5B1B"/>
    <w:rsid w:val="00DC5D7C"/>
    <w:rsid w:val="00DC7520"/>
    <w:rsid w:val="00DC7FA5"/>
    <w:rsid w:val="00DD0736"/>
    <w:rsid w:val="00DD0771"/>
    <w:rsid w:val="00DD0943"/>
    <w:rsid w:val="00DD1946"/>
    <w:rsid w:val="00DD1C53"/>
    <w:rsid w:val="00DD2166"/>
    <w:rsid w:val="00DD238E"/>
    <w:rsid w:val="00DD23A8"/>
    <w:rsid w:val="00DD4AA5"/>
    <w:rsid w:val="00DD4E29"/>
    <w:rsid w:val="00DD4FF0"/>
    <w:rsid w:val="00DD52E0"/>
    <w:rsid w:val="00DD60E4"/>
    <w:rsid w:val="00DD67F2"/>
    <w:rsid w:val="00DE0129"/>
    <w:rsid w:val="00DE0306"/>
    <w:rsid w:val="00DE0A00"/>
    <w:rsid w:val="00DE1230"/>
    <w:rsid w:val="00DE2821"/>
    <w:rsid w:val="00DE3708"/>
    <w:rsid w:val="00DE375F"/>
    <w:rsid w:val="00DE3E92"/>
    <w:rsid w:val="00DE45CF"/>
    <w:rsid w:val="00DE5F9B"/>
    <w:rsid w:val="00DE7062"/>
    <w:rsid w:val="00DE7DEF"/>
    <w:rsid w:val="00DF049C"/>
    <w:rsid w:val="00DF0B9F"/>
    <w:rsid w:val="00DF13D9"/>
    <w:rsid w:val="00DF21C8"/>
    <w:rsid w:val="00DF2B5C"/>
    <w:rsid w:val="00DF585E"/>
    <w:rsid w:val="00DF590D"/>
    <w:rsid w:val="00DF5A36"/>
    <w:rsid w:val="00DF69DF"/>
    <w:rsid w:val="00DF724D"/>
    <w:rsid w:val="00E00151"/>
    <w:rsid w:val="00E001B2"/>
    <w:rsid w:val="00E009C9"/>
    <w:rsid w:val="00E01568"/>
    <w:rsid w:val="00E018E2"/>
    <w:rsid w:val="00E031B6"/>
    <w:rsid w:val="00E03FB4"/>
    <w:rsid w:val="00E06428"/>
    <w:rsid w:val="00E10BFE"/>
    <w:rsid w:val="00E1258C"/>
    <w:rsid w:val="00E145A9"/>
    <w:rsid w:val="00E15404"/>
    <w:rsid w:val="00E1638E"/>
    <w:rsid w:val="00E178B8"/>
    <w:rsid w:val="00E22812"/>
    <w:rsid w:val="00E22888"/>
    <w:rsid w:val="00E23AEA"/>
    <w:rsid w:val="00E23BE8"/>
    <w:rsid w:val="00E23C14"/>
    <w:rsid w:val="00E24329"/>
    <w:rsid w:val="00E27BB5"/>
    <w:rsid w:val="00E30153"/>
    <w:rsid w:val="00E30263"/>
    <w:rsid w:val="00E30670"/>
    <w:rsid w:val="00E3154F"/>
    <w:rsid w:val="00E31E54"/>
    <w:rsid w:val="00E32965"/>
    <w:rsid w:val="00E3358C"/>
    <w:rsid w:val="00E33A6C"/>
    <w:rsid w:val="00E34079"/>
    <w:rsid w:val="00E34121"/>
    <w:rsid w:val="00E34475"/>
    <w:rsid w:val="00E34954"/>
    <w:rsid w:val="00E349D3"/>
    <w:rsid w:val="00E34DAA"/>
    <w:rsid w:val="00E34F28"/>
    <w:rsid w:val="00E3655A"/>
    <w:rsid w:val="00E365BF"/>
    <w:rsid w:val="00E368FC"/>
    <w:rsid w:val="00E36D36"/>
    <w:rsid w:val="00E370C1"/>
    <w:rsid w:val="00E37423"/>
    <w:rsid w:val="00E37673"/>
    <w:rsid w:val="00E376CB"/>
    <w:rsid w:val="00E37FF4"/>
    <w:rsid w:val="00E40121"/>
    <w:rsid w:val="00E40855"/>
    <w:rsid w:val="00E42CBB"/>
    <w:rsid w:val="00E43090"/>
    <w:rsid w:val="00E43513"/>
    <w:rsid w:val="00E43581"/>
    <w:rsid w:val="00E43F56"/>
    <w:rsid w:val="00E44985"/>
    <w:rsid w:val="00E45492"/>
    <w:rsid w:val="00E457D2"/>
    <w:rsid w:val="00E45F2B"/>
    <w:rsid w:val="00E46249"/>
    <w:rsid w:val="00E46592"/>
    <w:rsid w:val="00E46A58"/>
    <w:rsid w:val="00E46E09"/>
    <w:rsid w:val="00E51E03"/>
    <w:rsid w:val="00E528A2"/>
    <w:rsid w:val="00E53BEF"/>
    <w:rsid w:val="00E53C98"/>
    <w:rsid w:val="00E53E4D"/>
    <w:rsid w:val="00E55077"/>
    <w:rsid w:val="00E564B0"/>
    <w:rsid w:val="00E56509"/>
    <w:rsid w:val="00E61182"/>
    <w:rsid w:val="00E61220"/>
    <w:rsid w:val="00E6162C"/>
    <w:rsid w:val="00E620A3"/>
    <w:rsid w:val="00E623AF"/>
    <w:rsid w:val="00E63159"/>
    <w:rsid w:val="00E6399C"/>
    <w:rsid w:val="00E64BBD"/>
    <w:rsid w:val="00E64E04"/>
    <w:rsid w:val="00E6556C"/>
    <w:rsid w:val="00E65643"/>
    <w:rsid w:val="00E6597A"/>
    <w:rsid w:val="00E65D8C"/>
    <w:rsid w:val="00E65DD1"/>
    <w:rsid w:val="00E664C8"/>
    <w:rsid w:val="00E67096"/>
    <w:rsid w:val="00E70823"/>
    <w:rsid w:val="00E709CB"/>
    <w:rsid w:val="00E7185B"/>
    <w:rsid w:val="00E71BB4"/>
    <w:rsid w:val="00E7237A"/>
    <w:rsid w:val="00E72823"/>
    <w:rsid w:val="00E72A7F"/>
    <w:rsid w:val="00E72C74"/>
    <w:rsid w:val="00E7532F"/>
    <w:rsid w:val="00E760F9"/>
    <w:rsid w:val="00E7699D"/>
    <w:rsid w:val="00E76ACA"/>
    <w:rsid w:val="00E76B78"/>
    <w:rsid w:val="00E77577"/>
    <w:rsid w:val="00E77CBF"/>
    <w:rsid w:val="00E8145B"/>
    <w:rsid w:val="00E82998"/>
    <w:rsid w:val="00E82F7C"/>
    <w:rsid w:val="00E8493F"/>
    <w:rsid w:val="00E84D12"/>
    <w:rsid w:val="00E858E6"/>
    <w:rsid w:val="00E85E87"/>
    <w:rsid w:val="00E86378"/>
    <w:rsid w:val="00E8753F"/>
    <w:rsid w:val="00E90B70"/>
    <w:rsid w:val="00E92097"/>
    <w:rsid w:val="00E92DEF"/>
    <w:rsid w:val="00E9311A"/>
    <w:rsid w:val="00E940D6"/>
    <w:rsid w:val="00E94273"/>
    <w:rsid w:val="00E95EBA"/>
    <w:rsid w:val="00E966A2"/>
    <w:rsid w:val="00E97675"/>
    <w:rsid w:val="00E97996"/>
    <w:rsid w:val="00E97F50"/>
    <w:rsid w:val="00EA1543"/>
    <w:rsid w:val="00EA189E"/>
    <w:rsid w:val="00EA23A7"/>
    <w:rsid w:val="00EA2E0F"/>
    <w:rsid w:val="00EA3117"/>
    <w:rsid w:val="00EA37F1"/>
    <w:rsid w:val="00EA3820"/>
    <w:rsid w:val="00EA3FB5"/>
    <w:rsid w:val="00EA4062"/>
    <w:rsid w:val="00EA4357"/>
    <w:rsid w:val="00EA45CF"/>
    <w:rsid w:val="00EA48A6"/>
    <w:rsid w:val="00EA4B90"/>
    <w:rsid w:val="00EA50B4"/>
    <w:rsid w:val="00EA558D"/>
    <w:rsid w:val="00EA5673"/>
    <w:rsid w:val="00EA5798"/>
    <w:rsid w:val="00EA7120"/>
    <w:rsid w:val="00EA79FD"/>
    <w:rsid w:val="00EB2B54"/>
    <w:rsid w:val="00EB32E7"/>
    <w:rsid w:val="00EB476D"/>
    <w:rsid w:val="00EB5C80"/>
    <w:rsid w:val="00EB64A3"/>
    <w:rsid w:val="00EB667F"/>
    <w:rsid w:val="00EB6F00"/>
    <w:rsid w:val="00EB71C7"/>
    <w:rsid w:val="00EC12E1"/>
    <w:rsid w:val="00EC1474"/>
    <w:rsid w:val="00EC1562"/>
    <w:rsid w:val="00EC2749"/>
    <w:rsid w:val="00EC37E2"/>
    <w:rsid w:val="00EC37E6"/>
    <w:rsid w:val="00EC5F75"/>
    <w:rsid w:val="00EC612B"/>
    <w:rsid w:val="00EC73E1"/>
    <w:rsid w:val="00EC7653"/>
    <w:rsid w:val="00EC7CD9"/>
    <w:rsid w:val="00ED1468"/>
    <w:rsid w:val="00ED2117"/>
    <w:rsid w:val="00ED339A"/>
    <w:rsid w:val="00ED342B"/>
    <w:rsid w:val="00ED54B2"/>
    <w:rsid w:val="00ED562A"/>
    <w:rsid w:val="00ED6498"/>
    <w:rsid w:val="00ED64CD"/>
    <w:rsid w:val="00ED7223"/>
    <w:rsid w:val="00ED7520"/>
    <w:rsid w:val="00ED79E8"/>
    <w:rsid w:val="00ED7C97"/>
    <w:rsid w:val="00EE045F"/>
    <w:rsid w:val="00EE1F18"/>
    <w:rsid w:val="00EE211F"/>
    <w:rsid w:val="00EE22B4"/>
    <w:rsid w:val="00EE2779"/>
    <w:rsid w:val="00EE2B30"/>
    <w:rsid w:val="00EE3D1F"/>
    <w:rsid w:val="00EE4059"/>
    <w:rsid w:val="00EE52ED"/>
    <w:rsid w:val="00EE5379"/>
    <w:rsid w:val="00EE5736"/>
    <w:rsid w:val="00EE5D28"/>
    <w:rsid w:val="00EE6410"/>
    <w:rsid w:val="00EE66C3"/>
    <w:rsid w:val="00EE6733"/>
    <w:rsid w:val="00EE6D64"/>
    <w:rsid w:val="00EE7372"/>
    <w:rsid w:val="00EE73D2"/>
    <w:rsid w:val="00EE74A8"/>
    <w:rsid w:val="00EE799D"/>
    <w:rsid w:val="00EE7A49"/>
    <w:rsid w:val="00EF0217"/>
    <w:rsid w:val="00EF10F2"/>
    <w:rsid w:val="00EF19F6"/>
    <w:rsid w:val="00EF1A34"/>
    <w:rsid w:val="00EF32A2"/>
    <w:rsid w:val="00EF32C9"/>
    <w:rsid w:val="00EF3C9C"/>
    <w:rsid w:val="00EF3D91"/>
    <w:rsid w:val="00EF408B"/>
    <w:rsid w:val="00EF43FC"/>
    <w:rsid w:val="00EF5EFC"/>
    <w:rsid w:val="00EF6489"/>
    <w:rsid w:val="00EF6E88"/>
    <w:rsid w:val="00EF746E"/>
    <w:rsid w:val="00EF75BE"/>
    <w:rsid w:val="00F0103A"/>
    <w:rsid w:val="00F01564"/>
    <w:rsid w:val="00F024B2"/>
    <w:rsid w:val="00F043DC"/>
    <w:rsid w:val="00F04441"/>
    <w:rsid w:val="00F04544"/>
    <w:rsid w:val="00F04C43"/>
    <w:rsid w:val="00F0509E"/>
    <w:rsid w:val="00F05E5E"/>
    <w:rsid w:val="00F06532"/>
    <w:rsid w:val="00F06BBE"/>
    <w:rsid w:val="00F06F4D"/>
    <w:rsid w:val="00F074F6"/>
    <w:rsid w:val="00F07EC0"/>
    <w:rsid w:val="00F110DB"/>
    <w:rsid w:val="00F12763"/>
    <w:rsid w:val="00F12BD0"/>
    <w:rsid w:val="00F1378D"/>
    <w:rsid w:val="00F13EAD"/>
    <w:rsid w:val="00F13F0E"/>
    <w:rsid w:val="00F14C16"/>
    <w:rsid w:val="00F14C4D"/>
    <w:rsid w:val="00F14C70"/>
    <w:rsid w:val="00F20003"/>
    <w:rsid w:val="00F21418"/>
    <w:rsid w:val="00F226F2"/>
    <w:rsid w:val="00F22AB7"/>
    <w:rsid w:val="00F23CE6"/>
    <w:rsid w:val="00F25AA9"/>
    <w:rsid w:val="00F25D97"/>
    <w:rsid w:val="00F26CCA"/>
    <w:rsid w:val="00F2710B"/>
    <w:rsid w:val="00F275D0"/>
    <w:rsid w:val="00F27DD3"/>
    <w:rsid w:val="00F27EFB"/>
    <w:rsid w:val="00F30683"/>
    <w:rsid w:val="00F30D11"/>
    <w:rsid w:val="00F31558"/>
    <w:rsid w:val="00F33009"/>
    <w:rsid w:val="00F3303A"/>
    <w:rsid w:val="00F339F3"/>
    <w:rsid w:val="00F34474"/>
    <w:rsid w:val="00F346F5"/>
    <w:rsid w:val="00F35795"/>
    <w:rsid w:val="00F36619"/>
    <w:rsid w:val="00F37316"/>
    <w:rsid w:val="00F3734C"/>
    <w:rsid w:val="00F406BE"/>
    <w:rsid w:val="00F4166A"/>
    <w:rsid w:val="00F41A36"/>
    <w:rsid w:val="00F43124"/>
    <w:rsid w:val="00F431D9"/>
    <w:rsid w:val="00F43BBB"/>
    <w:rsid w:val="00F43C3F"/>
    <w:rsid w:val="00F444BC"/>
    <w:rsid w:val="00F448BE"/>
    <w:rsid w:val="00F44E8A"/>
    <w:rsid w:val="00F45674"/>
    <w:rsid w:val="00F4568C"/>
    <w:rsid w:val="00F456B1"/>
    <w:rsid w:val="00F45CE0"/>
    <w:rsid w:val="00F460F4"/>
    <w:rsid w:val="00F46820"/>
    <w:rsid w:val="00F47CEB"/>
    <w:rsid w:val="00F501D4"/>
    <w:rsid w:val="00F50FE5"/>
    <w:rsid w:val="00F515E6"/>
    <w:rsid w:val="00F5172E"/>
    <w:rsid w:val="00F51D54"/>
    <w:rsid w:val="00F51F38"/>
    <w:rsid w:val="00F5282D"/>
    <w:rsid w:val="00F52D40"/>
    <w:rsid w:val="00F52EEC"/>
    <w:rsid w:val="00F52FD6"/>
    <w:rsid w:val="00F532F8"/>
    <w:rsid w:val="00F535C5"/>
    <w:rsid w:val="00F537BD"/>
    <w:rsid w:val="00F54047"/>
    <w:rsid w:val="00F548C6"/>
    <w:rsid w:val="00F548F6"/>
    <w:rsid w:val="00F54A96"/>
    <w:rsid w:val="00F550A9"/>
    <w:rsid w:val="00F556F6"/>
    <w:rsid w:val="00F5573E"/>
    <w:rsid w:val="00F55E7E"/>
    <w:rsid w:val="00F56ED4"/>
    <w:rsid w:val="00F60E7D"/>
    <w:rsid w:val="00F61C25"/>
    <w:rsid w:val="00F61CE1"/>
    <w:rsid w:val="00F6243F"/>
    <w:rsid w:val="00F6250E"/>
    <w:rsid w:val="00F62CD4"/>
    <w:rsid w:val="00F630C5"/>
    <w:rsid w:val="00F65915"/>
    <w:rsid w:val="00F65AD3"/>
    <w:rsid w:val="00F65EC0"/>
    <w:rsid w:val="00F6649C"/>
    <w:rsid w:val="00F67AC2"/>
    <w:rsid w:val="00F702A4"/>
    <w:rsid w:val="00F70C08"/>
    <w:rsid w:val="00F70F9D"/>
    <w:rsid w:val="00F72BDD"/>
    <w:rsid w:val="00F72C80"/>
    <w:rsid w:val="00F7401A"/>
    <w:rsid w:val="00F745AA"/>
    <w:rsid w:val="00F74739"/>
    <w:rsid w:val="00F758F7"/>
    <w:rsid w:val="00F76661"/>
    <w:rsid w:val="00F77207"/>
    <w:rsid w:val="00F7746B"/>
    <w:rsid w:val="00F77487"/>
    <w:rsid w:val="00F774D1"/>
    <w:rsid w:val="00F77719"/>
    <w:rsid w:val="00F80C16"/>
    <w:rsid w:val="00F81063"/>
    <w:rsid w:val="00F81309"/>
    <w:rsid w:val="00F820E5"/>
    <w:rsid w:val="00F828B0"/>
    <w:rsid w:val="00F82932"/>
    <w:rsid w:val="00F84ECA"/>
    <w:rsid w:val="00F85BEE"/>
    <w:rsid w:val="00F86717"/>
    <w:rsid w:val="00F878E6"/>
    <w:rsid w:val="00F9001C"/>
    <w:rsid w:val="00F90067"/>
    <w:rsid w:val="00F90E61"/>
    <w:rsid w:val="00F9158C"/>
    <w:rsid w:val="00F9230D"/>
    <w:rsid w:val="00F92436"/>
    <w:rsid w:val="00F92897"/>
    <w:rsid w:val="00F93342"/>
    <w:rsid w:val="00F9351B"/>
    <w:rsid w:val="00F93E1A"/>
    <w:rsid w:val="00F96363"/>
    <w:rsid w:val="00F96B04"/>
    <w:rsid w:val="00F9772E"/>
    <w:rsid w:val="00FA0508"/>
    <w:rsid w:val="00FA22B8"/>
    <w:rsid w:val="00FA406C"/>
    <w:rsid w:val="00FA4D41"/>
    <w:rsid w:val="00FA4F22"/>
    <w:rsid w:val="00FA7E52"/>
    <w:rsid w:val="00FA7ED5"/>
    <w:rsid w:val="00FB01F1"/>
    <w:rsid w:val="00FB0C98"/>
    <w:rsid w:val="00FB28D4"/>
    <w:rsid w:val="00FB357A"/>
    <w:rsid w:val="00FB375B"/>
    <w:rsid w:val="00FB39C8"/>
    <w:rsid w:val="00FB3AD9"/>
    <w:rsid w:val="00FB4AF3"/>
    <w:rsid w:val="00FB6735"/>
    <w:rsid w:val="00FB7612"/>
    <w:rsid w:val="00FB77D4"/>
    <w:rsid w:val="00FC01FC"/>
    <w:rsid w:val="00FC0494"/>
    <w:rsid w:val="00FC055E"/>
    <w:rsid w:val="00FC0738"/>
    <w:rsid w:val="00FC1573"/>
    <w:rsid w:val="00FC18D1"/>
    <w:rsid w:val="00FC1D98"/>
    <w:rsid w:val="00FC33EA"/>
    <w:rsid w:val="00FC392D"/>
    <w:rsid w:val="00FC3A29"/>
    <w:rsid w:val="00FC4580"/>
    <w:rsid w:val="00FC4B74"/>
    <w:rsid w:val="00FC4CDB"/>
    <w:rsid w:val="00FC5326"/>
    <w:rsid w:val="00FC65FD"/>
    <w:rsid w:val="00FC6CC3"/>
    <w:rsid w:val="00FC7300"/>
    <w:rsid w:val="00FC7D8A"/>
    <w:rsid w:val="00FD0683"/>
    <w:rsid w:val="00FD0A31"/>
    <w:rsid w:val="00FD1211"/>
    <w:rsid w:val="00FD1C76"/>
    <w:rsid w:val="00FD1EA6"/>
    <w:rsid w:val="00FD297B"/>
    <w:rsid w:val="00FD2BE3"/>
    <w:rsid w:val="00FD356D"/>
    <w:rsid w:val="00FD4785"/>
    <w:rsid w:val="00FD4E7C"/>
    <w:rsid w:val="00FD7301"/>
    <w:rsid w:val="00FD73B6"/>
    <w:rsid w:val="00FD78D7"/>
    <w:rsid w:val="00FE0926"/>
    <w:rsid w:val="00FE0A34"/>
    <w:rsid w:val="00FE13F8"/>
    <w:rsid w:val="00FE1446"/>
    <w:rsid w:val="00FE1BF3"/>
    <w:rsid w:val="00FE288C"/>
    <w:rsid w:val="00FE2CCC"/>
    <w:rsid w:val="00FE383E"/>
    <w:rsid w:val="00FE3B02"/>
    <w:rsid w:val="00FE3D15"/>
    <w:rsid w:val="00FE40C7"/>
    <w:rsid w:val="00FE45C8"/>
    <w:rsid w:val="00FE45CD"/>
    <w:rsid w:val="00FE4B09"/>
    <w:rsid w:val="00FE4F10"/>
    <w:rsid w:val="00FE57D7"/>
    <w:rsid w:val="00FE7826"/>
    <w:rsid w:val="00FE78AB"/>
    <w:rsid w:val="00FE7AC5"/>
    <w:rsid w:val="00FE7FF5"/>
    <w:rsid w:val="00FF09C0"/>
    <w:rsid w:val="00FF2C8C"/>
    <w:rsid w:val="00FF3EB6"/>
    <w:rsid w:val="00FF41BB"/>
    <w:rsid w:val="00FF4ED8"/>
    <w:rsid w:val="00FF4EEC"/>
    <w:rsid w:val="00FF5492"/>
    <w:rsid w:val="00FF57C4"/>
    <w:rsid w:val="00FF61E6"/>
    <w:rsid w:val="00FF66CB"/>
    <w:rsid w:val="00FF6906"/>
    <w:rsid w:val="00FF737D"/>
    <w:rsid w:val="00FF7763"/>
    <w:rsid w:val="00FF7BBE"/>
    <w:rsid w:val="00FF7E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321DD3B"/>
  <w15:docId w15:val="{A8123A58-2BA9-4ACE-B8F5-F909B48DA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41CAF"/>
    <w:pPr>
      <w:jc w:val="both"/>
    </w:pPr>
    <w:rPr>
      <w:sz w:val="26"/>
      <w:szCs w:val="24"/>
    </w:rPr>
  </w:style>
  <w:style w:type="paragraph" w:styleId="Heading1">
    <w:name w:val="heading 1"/>
    <w:basedOn w:val="Normal"/>
    <w:next w:val="Normal"/>
    <w:qFormat/>
    <w:rsid w:val="00933556"/>
    <w:pPr>
      <w:keepNext/>
      <w:spacing w:before="240" w:after="240"/>
      <w:outlineLvl w:val="0"/>
    </w:pPr>
    <w:rPr>
      <w:rFonts w:ascii="Arial" w:hAnsi="Arial"/>
      <w:b/>
      <w:bCs/>
      <w:color w:val="0F243E" w:themeColor="text2" w:themeShade="80"/>
      <w:sz w:val="36"/>
    </w:rPr>
  </w:style>
  <w:style w:type="paragraph" w:styleId="Heading2">
    <w:name w:val="heading 2"/>
    <w:basedOn w:val="Normal"/>
    <w:next w:val="Normal"/>
    <w:link w:val="Heading2Char"/>
    <w:unhideWhenUsed/>
    <w:qFormat/>
    <w:rsid w:val="00724BD8"/>
    <w:pPr>
      <w:keepNext/>
      <w:keepLines/>
      <w:numPr>
        <w:numId w:val="19"/>
      </w:numPr>
      <w:spacing w:before="200"/>
      <w:outlineLvl w:val="1"/>
    </w:pPr>
    <w:rPr>
      <w:rFonts w:asciiTheme="majorHAnsi" w:eastAsiaTheme="majorEastAsia" w:hAnsiTheme="majorHAnsi" w:cstheme="majorBidi"/>
      <w:b/>
      <w:bCs/>
      <w:color w:val="17365D" w:themeColor="text2" w:themeShade="BF"/>
      <w:sz w:val="32"/>
      <w:szCs w:val="26"/>
    </w:rPr>
  </w:style>
  <w:style w:type="paragraph" w:styleId="Heading3">
    <w:name w:val="heading 3"/>
    <w:basedOn w:val="Normal"/>
    <w:next w:val="Normal"/>
    <w:link w:val="Heading3Char"/>
    <w:unhideWhenUsed/>
    <w:qFormat/>
    <w:rsid w:val="00A74A62"/>
    <w:pPr>
      <w:keepNext/>
      <w:keepLines/>
      <w:spacing w:before="200"/>
      <w:outlineLvl w:val="2"/>
    </w:pPr>
    <w:rPr>
      <w:rFonts w:ascii="Arial" w:eastAsiaTheme="majorEastAsia" w:hAnsi="Arial" w:cstheme="majorBidi"/>
      <w:b/>
      <w:bCs/>
      <w:color w:val="548DD4" w:themeColor="text2" w:themeTint="99"/>
      <w:sz w:val="28"/>
    </w:rPr>
  </w:style>
  <w:style w:type="paragraph" w:styleId="Heading4">
    <w:name w:val="heading 4"/>
    <w:basedOn w:val="Normal"/>
    <w:next w:val="Normal"/>
    <w:link w:val="Heading4Char"/>
    <w:unhideWhenUsed/>
    <w:qFormat/>
    <w:rsid w:val="005F0A5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9">
    <w:name w:val="heading 9"/>
    <w:basedOn w:val="Normal"/>
    <w:next w:val="Normal"/>
    <w:link w:val="Heading9Char"/>
    <w:semiHidden/>
    <w:unhideWhenUsed/>
    <w:qFormat/>
    <w:rsid w:val="00920A6C"/>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210D"/>
    <w:pPr>
      <w:tabs>
        <w:tab w:val="center" w:pos="4320"/>
        <w:tab w:val="right" w:pos="8640"/>
      </w:tabs>
    </w:pPr>
  </w:style>
  <w:style w:type="paragraph" w:styleId="Footer">
    <w:name w:val="footer"/>
    <w:basedOn w:val="Normal"/>
    <w:link w:val="FooterChar"/>
    <w:uiPriority w:val="99"/>
    <w:rsid w:val="007A210D"/>
    <w:pPr>
      <w:tabs>
        <w:tab w:val="center" w:pos="4320"/>
        <w:tab w:val="right" w:pos="8640"/>
      </w:tabs>
    </w:pPr>
  </w:style>
  <w:style w:type="table" w:styleId="TableGrid">
    <w:name w:val="Table Grid"/>
    <w:basedOn w:val="TableNormal"/>
    <w:rsid w:val="003F12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9E6423"/>
    <w:rPr>
      <w:sz w:val="24"/>
      <w:szCs w:val="24"/>
    </w:rPr>
  </w:style>
  <w:style w:type="paragraph" w:styleId="BalloonText">
    <w:name w:val="Balloon Text"/>
    <w:basedOn w:val="Normal"/>
    <w:link w:val="BalloonTextChar"/>
    <w:rsid w:val="009E6423"/>
    <w:rPr>
      <w:rFonts w:ascii="Tahoma" w:hAnsi="Tahoma" w:cs="Tahoma"/>
      <w:sz w:val="16"/>
      <w:szCs w:val="16"/>
    </w:rPr>
  </w:style>
  <w:style w:type="character" w:customStyle="1" w:styleId="BalloonTextChar">
    <w:name w:val="Balloon Text Char"/>
    <w:basedOn w:val="DefaultParagraphFont"/>
    <w:link w:val="BalloonText"/>
    <w:rsid w:val="009E6423"/>
    <w:rPr>
      <w:rFonts w:ascii="Tahoma" w:hAnsi="Tahoma" w:cs="Tahoma"/>
      <w:sz w:val="16"/>
      <w:szCs w:val="16"/>
    </w:rPr>
  </w:style>
  <w:style w:type="paragraph" w:styleId="NormalWeb">
    <w:name w:val="Normal (Web)"/>
    <w:basedOn w:val="Normal"/>
    <w:uiPriority w:val="99"/>
    <w:unhideWhenUsed/>
    <w:rsid w:val="00830F19"/>
    <w:pPr>
      <w:spacing w:before="100" w:beforeAutospacing="1" w:after="100" w:afterAutospacing="1"/>
    </w:pPr>
  </w:style>
  <w:style w:type="paragraph" w:customStyle="1" w:styleId="reference">
    <w:name w:val="reference"/>
    <w:basedOn w:val="Normal"/>
    <w:rsid w:val="00F47CEB"/>
    <w:pPr>
      <w:ind w:left="227" w:hanging="227"/>
    </w:pPr>
    <w:rPr>
      <w:rFonts w:ascii="Times" w:hAnsi="Times"/>
      <w:sz w:val="18"/>
      <w:szCs w:val="20"/>
      <w:lang w:eastAsia="de-DE"/>
    </w:rPr>
  </w:style>
  <w:style w:type="character" w:customStyle="1" w:styleId="mediumb-text">
    <w:name w:val="mediumb-text"/>
    <w:basedOn w:val="DefaultParagraphFont"/>
    <w:rsid w:val="00F47CEB"/>
  </w:style>
  <w:style w:type="character" w:styleId="Hyperlink">
    <w:name w:val="Hyperlink"/>
    <w:basedOn w:val="DefaultParagraphFont"/>
    <w:uiPriority w:val="99"/>
    <w:rsid w:val="009A79E5"/>
    <w:rPr>
      <w:color w:val="0000FF"/>
      <w:u w:val="single"/>
    </w:rPr>
  </w:style>
  <w:style w:type="character" w:styleId="CommentReference">
    <w:name w:val="annotation reference"/>
    <w:basedOn w:val="DefaultParagraphFont"/>
    <w:rsid w:val="009F49DD"/>
    <w:rPr>
      <w:sz w:val="16"/>
      <w:szCs w:val="16"/>
    </w:rPr>
  </w:style>
  <w:style w:type="paragraph" w:styleId="CommentText">
    <w:name w:val="annotation text"/>
    <w:basedOn w:val="Normal"/>
    <w:link w:val="CommentTextChar"/>
    <w:rsid w:val="009F49DD"/>
    <w:rPr>
      <w:sz w:val="20"/>
      <w:szCs w:val="20"/>
    </w:rPr>
  </w:style>
  <w:style w:type="character" w:customStyle="1" w:styleId="CommentTextChar">
    <w:name w:val="Comment Text Char"/>
    <w:basedOn w:val="DefaultParagraphFont"/>
    <w:link w:val="CommentText"/>
    <w:rsid w:val="009F49DD"/>
  </w:style>
  <w:style w:type="paragraph" w:styleId="CommentSubject">
    <w:name w:val="annotation subject"/>
    <w:basedOn w:val="CommentText"/>
    <w:next w:val="CommentText"/>
    <w:link w:val="CommentSubjectChar"/>
    <w:rsid w:val="009F49DD"/>
    <w:rPr>
      <w:b/>
      <w:bCs/>
    </w:rPr>
  </w:style>
  <w:style w:type="character" w:customStyle="1" w:styleId="CommentSubjectChar">
    <w:name w:val="Comment Subject Char"/>
    <w:basedOn w:val="CommentTextChar"/>
    <w:link w:val="CommentSubject"/>
    <w:rsid w:val="009F49DD"/>
    <w:rPr>
      <w:b/>
      <w:bCs/>
    </w:rPr>
  </w:style>
  <w:style w:type="character" w:styleId="PageNumber">
    <w:name w:val="page number"/>
    <w:basedOn w:val="DefaultParagraphFont"/>
    <w:rsid w:val="00810420"/>
  </w:style>
  <w:style w:type="paragraph" w:styleId="ListParagraph">
    <w:name w:val="List Paragraph"/>
    <w:basedOn w:val="Normal"/>
    <w:link w:val="ListParagraphChar"/>
    <w:uiPriority w:val="34"/>
    <w:qFormat/>
    <w:rsid w:val="00DD67F2"/>
    <w:pPr>
      <w:spacing w:after="200" w:line="276" w:lineRule="auto"/>
      <w:ind w:left="720"/>
      <w:contextualSpacing/>
    </w:pPr>
    <w:rPr>
      <w:rFonts w:eastAsia="Calibri"/>
      <w:szCs w:val="22"/>
    </w:rPr>
  </w:style>
  <w:style w:type="character" w:customStyle="1" w:styleId="ListParagraphChar">
    <w:name w:val="List Paragraph Char"/>
    <w:basedOn w:val="DefaultParagraphFont"/>
    <w:link w:val="ListParagraph"/>
    <w:uiPriority w:val="34"/>
    <w:rsid w:val="00DD67F2"/>
    <w:rPr>
      <w:rFonts w:eastAsia="Calibri"/>
      <w:sz w:val="26"/>
      <w:szCs w:val="22"/>
      <w:lang w:val="en-US" w:eastAsia="en-US" w:bidi="ar-SA"/>
    </w:rPr>
  </w:style>
  <w:style w:type="character" w:customStyle="1" w:styleId="hps">
    <w:name w:val="hps"/>
    <w:basedOn w:val="DefaultParagraphFont"/>
    <w:rsid w:val="006928BB"/>
  </w:style>
  <w:style w:type="paragraph" w:styleId="TOC1">
    <w:name w:val="toc 1"/>
    <w:basedOn w:val="Normal"/>
    <w:next w:val="Normal"/>
    <w:autoRedefine/>
    <w:uiPriority w:val="39"/>
    <w:rsid w:val="00E760F9"/>
    <w:pPr>
      <w:tabs>
        <w:tab w:val="right" w:leader="dot" w:pos="8778"/>
      </w:tabs>
    </w:pPr>
    <w:rPr>
      <w:b/>
      <w:noProof/>
    </w:rPr>
  </w:style>
  <w:style w:type="paragraph" w:styleId="TOC2">
    <w:name w:val="toc 2"/>
    <w:basedOn w:val="Normal"/>
    <w:next w:val="Normal"/>
    <w:autoRedefine/>
    <w:uiPriority w:val="39"/>
    <w:rsid w:val="00C53BF6"/>
    <w:pPr>
      <w:ind w:left="240"/>
    </w:pPr>
  </w:style>
  <w:style w:type="paragraph" w:styleId="TOC3">
    <w:name w:val="toc 3"/>
    <w:basedOn w:val="Normal"/>
    <w:next w:val="Normal"/>
    <w:autoRedefine/>
    <w:uiPriority w:val="39"/>
    <w:rsid w:val="00C53BF6"/>
    <w:pPr>
      <w:ind w:left="480"/>
    </w:pPr>
  </w:style>
  <w:style w:type="paragraph" w:styleId="TOC4">
    <w:name w:val="toc 4"/>
    <w:basedOn w:val="Normal"/>
    <w:next w:val="Normal"/>
    <w:autoRedefine/>
    <w:uiPriority w:val="39"/>
    <w:rsid w:val="00C53BF6"/>
    <w:pPr>
      <w:ind w:left="720"/>
    </w:pPr>
  </w:style>
  <w:style w:type="paragraph" w:customStyle="1" w:styleId="NormalJustified">
    <w:name w:val="Normal + Justified"/>
    <w:aliases w:val="Line spacing:  Multiple 1.2 li"/>
    <w:basedOn w:val="Normal"/>
    <w:rsid w:val="00F13F0E"/>
    <w:pPr>
      <w:widowControl w:val="0"/>
      <w:suppressAutoHyphens/>
      <w:autoSpaceDE w:val="0"/>
      <w:autoSpaceDN w:val="0"/>
      <w:adjustRightInd w:val="0"/>
    </w:pPr>
    <w:rPr>
      <w:rFonts w:ascii="Verdana" w:hAnsi="Verdana" w:cs="Verdana"/>
      <w:sz w:val="22"/>
      <w:szCs w:val="22"/>
      <w:lang w:eastAsia="ar-SA"/>
    </w:rPr>
  </w:style>
  <w:style w:type="character" w:customStyle="1" w:styleId="longtext">
    <w:name w:val="long_text"/>
    <w:basedOn w:val="DefaultParagraphFont"/>
    <w:rsid w:val="00970730"/>
  </w:style>
  <w:style w:type="paragraph" w:styleId="Caption">
    <w:name w:val="caption"/>
    <w:basedOn w:val="Normal"/>
    <w:next w:val="Normal"/>
    <w:qFormat/>
    <w:rsid w:val="00AC054F"/>
    <w:pPr>
      <w:keepNext/>
      <w:keepLines/>
      <w:spacing w:after="200"/>
      <w:jc w:val="center"/>
    </w:pPr>
    <w:rPr>
      <w:rFonts w:eastAsia="Calibri"/>
      <w:bCs/>
      <w:i/>
      <w:color w:val="4F81BD"/>
      <w:szCs w:val="18"/>
    </w:rPr>
  </w:style>
  <w:style w:type="character" w:styleId="HTMLCode">
    <w:name w:val="HTML Code"/>
    <w:basedOn w:val="DefaultParagraphFont"/>
    <w:semiHidden/>
    <w:unhideWhenUsed/>
    <w:rsid w:val="003A745D"/>
    <w:rPr>
      <w:rFonts w:ascii="Courier New" w:eastAsia="Times New Roman" w:hAnsi="Courier New" w:cs="Courier New"/>
      <w:sz w:val="20"/>
      <w:szCs w:val="20"/>
    </w:rPr>
  </w:style>
  <w:style w:type="paragraph" w:styleId="TableofFigures">
    <w:name w:val="table of figures"/>
    <w:basedOn w:val="Normal"/>
    <w:next w:val="Normal"/>
    <w:uiPriority w:val="99"/>
    <w:rsid w:val="00EF19F6"/>
  </w:style>
  <w:style w:type="character" w:styleId="Strong">
    <w:name w:val="Strong"/>
    <w:basedOn w:val="DefaultParagraphFont"/>
    <w:uiPriority w:val="22"/>
    <w:qFormat/>
    <w:rsid w:val="00B51BF5"/>
    <w:rPr>
      <w:b/>
      <w:bCs/>
    </w:rPr>
  </w:style>
  <w:style w:type="character" w:styleId="Emphasis">
    <w:name w:val="Emphasis"/>
    <w:basedOn w:val="DefaultParagraphFont"/>
    <w:uiPriority w:val="20"/>
    <w:qFormat/>
    <w:rsid w:val="00B51BF5"/>
    <w:rPr>
      <w:i/>
      <w:iCs/>
    </w:rPr>
  </w:style>
  <w:style w:type="character" w:customStyle="1" w:styleId="HeaderChar">
    <w:name w:val="Header Char"/>
    <w:basedOn w:val="DefaultParagraphFont"/>
    <w:link w:val="Header"/>
    <w:uiPriority w:val="99"/>
    <w:rsid w:val="002C1C07"/>
    <w:rPr>
      <w:sz w:val="24"/>
      <w:szCs w:val="24"/>
    </w:rPr>
  </w:style>
  <w:style w:type="character" w:customStyle="1" w:styleId="Heading9Char">
    <w:name w:val="Heading 9 Char"/>
    <w:basedOn w:val="DefaultParagraphFont"/>
    <w:link w:val="Heading9"/>
    <w:semiHidden/>
    <w:rsid w:val="00920A6C"/>
    <w:rPr>
      <w:rFonts w:ascii="Cambria" w:eastAsia="Times New Roman" w:hAnsi="Cambria" w:cs="Times New Roman"/>
      <w:sz w:val="22"/>
      <w:szCs w:val="22"/>
    </w:rPr>
  </w:style>
  <w:style w:type="paragraph" w:styleId="DocumentMap">
    <w:name w:val="Document Map"/>
    <w:basedOn w:val="Normal"/>
    <w:link w:val="DocumentMapChar"/>
    <w:rsid w:val="00632C9F"/>
    <w:rPr>
      <w:rFonts w:ascii="Tahoma" w:hAnsi="Tahoma" w:cs="Tahoma"/>
      <w:sz w:val="16"/>
      <w:szCs w:val="16"/>
    </w:rPr>
  </w:style>
  <w:style w:type="character" w:customStyle="1" w:styleId="DocumentMapChar">
    <w:name w:val="Document Map Char"/>
    <w:basedOn w:val="DefaultParagraphFont"/>
    <w:link w:val="DocumentMap"/>
    <w:rsid w:val="00632C9F"/>
    <w:rPr>
      <w:rFonts w:ascii="Tahoma" w:hAnsi="Tahoma" w:cs="Tahoma"/>
      <w:sz w:val="16"/>
      <w:szCs w:val="16"/>
    </w:rPr>
  </w:style>
  <w:style w:type="character" w:customStyle="1" w:styleId="Heading2Char">
    <w:name w:val="Heading 2 Char"/>
    <w:basedOn w:val="DefaultParagraphFont"/>
    <w:link w:val="Heading2"/>
    <w:rsid w:val="00724BD8"/>
    <w:rPr>
      <w:rFonts w:asciiTheme="majorHAnsi" w:eastAsiaTheme="majorEastAsia" w:hAnsiTheme="majorHAnsi" w:cstheme="majorBidi"/>
      <w:b/>
      <w:bCs/>
      <w:color w:val="17365D" w:themeColor="text2" w:themeShade="BF"/>
      <w:sz w:val="32"/>
      <w:szCs w:val="26"/>
    </w:rPr>
  </w:style>
  <w:style w:type="character" w:customStyle="1" w:styleId="Heading3Char">
    <w:name w:val="Heading 3 Char"/>
    <w:basedOn w:val="DefaultParagraphFont"/>
    <w:link w:val="Heading3"/>
    <w:rsid w:val="00A74A62"/>
    <w:rPr>
      <w:rFonts w:ascii="Arial" w:eastAsiaTheme="majorEastAsia" w:hAnsi="Arial" w:cstheme="majorBidi"/>
      <w:b/>
      <w:bCs/>
      <w:color w:val="548DD4" w:themeColor="text2" w:themeTint="99"/>
      <w:sz w:val="28"/>
      <w:szCs w:val="24"/>
    </w:rPr>
  </w:style>
  <w:style w:type="paragraph" w:customStyle="1" w:styleId="Commandline">
    <w:name w:val="Commandline"/>
    <w:basedOn w:val="PlainText"/>
    <w:link w:val="CommandlineChar"/>
    <w:qFormat/>
    <w:rsid w:val="004F6DA3"/>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hd w:val="pct10" w:color="auto" w:fill="auto"/>
      <w:jc w:val="left"/>
    </w:pPr>
    <w:rPr>
      <w:rFonts w:ascii="Courier New" w:hAnsi="Courier New"/>
      <w:sz w:val="22"/>
    </w:rPr>
  </w:style>
  <w:style w:type="character" w:customStyle="1" w:styleId="StrongEmphasis">
    <w:name w:val="Strong Emphasis"/>
    <w:uiPriority w:val="99"/>
    <w:rsid w:val="004F6DA3"/>
    <w:rPr>
      <w:b/>
      <w:bCs/>
    </w:rPr>
  </w:style>
  <w:style w:type="character" w:customStyle="1" w:styleId="CommandlineChar">
    <w:name w:val="Commandline Char"/>
    <w:basedOn w:val="DefaultParagraphFont"/>
    <w:link w:val="Commandline"/>
    <w:rsid w:val="004F6DA3"/>
    <w:rPr>
      <w:rFonts w:ascii="Courier New" w:hAnsi="Courier New" w:cs="Consolas"/>
      <w:sz w:val="22"/>
      <w:szCs w:val="21"/>
      <w:shd w:val="pct10" w:color="auto" w:fill="auto"/>
    </w:rPr>
  </w:style>
  <w:style w:type="paragraph" w:styleId="PlainText">
    <w:name w:val="Plain Text"/>
    <w:basedOn w:val="Normal"/>
    <w:link w:val="PlainTextChar"/>
    <w:rsid w:val="00961256"/>
    <w:rPr>
      <w:rFonts w:ascii="Consolas" w:hAnsi="Consolas" w:cs="Consolas"/>
      <w:sz w:val="21"/>
      <w:szCs w:val="21"/>
    </w:rPr>
  </w:style>
  <w:style w:type="character" w:customStyle="1" w:styleId="PlainTextChar">
    <w:name w:val="Plain Text Char"/>
    <w:basedOn w:val="DefaultParagraphFont"/>
    <w:link w:val="PlainText"/>
    <w:rsid w:val="00961256"/>
    <w:rPr>
      <w:rFonts w:ascii="Consolas" w:hAnsi="Consolas" w:cs="Consolas"/>
      <w:sz w:val="21"/>
      <w:szCs w:val="21"/>
    </w:rPr>
  </w:style>
  <w:style w:type="character" w:customStyle="1" w:styleId="Heading4Char">
    <w:name w:val="Heading 4 Char"/>
    <w:basedOn w:val="DefaultParagraphFont"/>
    <w:link w:val="Heading4"/>
    <w:rsid w:val="005F0A58"/>
    <w:rPr>
      <w:rFonts w:asciiTheme="majorHAnsi" w:eastAsiaTheme="majorEastAsia" w:hAnsiTheme="majorHAnsi" w:cstheme="majorBidi"/>
      <w:i/>
      <w:iCs/>
      <w:color w:val="365F91" w:themeColor="accent1" w:themeShade="BF"/>
      <w:sz w:val="26"/>
      <w:szCs w:val="24"/>
    </w:rPr>
  </w:style>
  <w:style w:type="character" w:styleId="UnresolvedMention">
    <w:name w:val="Unresolved Mention"/>
    <w:basedOn w:val="DefaultParagraphFont"/>
    <w:uiPriority w:val="99"/>
    <w:semiHidden/>
    <w:unhideWhenUsed/>
    <w:rsid w:val="00011FD8"/>
    <w:rPr>
      <w:color w:val="808080"/>
      <w:shd w:val="clear" w:color="auto" w:fill="E6E6E6"/>
    </w:rPr>
  </w:style>
  <w:style w:type="table" w:styleId="GridTable1Light">
    <w:name w:val="Grid Table 1 Light"/>
    <w:basedOn w:val="TableNormal"/>
    <w:uiPriority w:val="46"/>
    <w:rsid w:val="001F2BA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e">
    <w:name w:val="Title"/>
    <w:basedOn w:val="Normal"/>
    <w:next w:val="Normal"/>
    <w:link w:val="TitleChar"/>
    <w:qFormat/>
    <w:rsid w:val="005B3436"/>
    <w:pPr>
      <w:contextualSpacing/>
    </w:pPr>
    <w:rPr>
      <w:rFonts w:ascii="Arial" w:eastAsiaTheme="majorEastAsia" w:hAnsi="Arial" w:cstheme="majorBidi"/>
      <w:b/>
      <w:spacing w:val="-10"/>
      <w:kern w:val="28"/>
      <w:sz w:val="36"/>
      <w:szCs w:val="56"/>
    </w:rPr>
  </w:style>
  <w:style w:type="character" w:customStyle="1" w:styleId="TitleChar">
    <w:name w:val="Title Char"/>
    <w:basedOn w:val="DefaultParagraphFont"/>
    <w:link w:val="Title"/>
    <w:rsid w:val="005B3436"/>
    <w:rPr>
      <w:rFonts w:ascii="Arial" w:eastAsiaTheme="majorEastAsia" w:hAnsi="Arial" w:cstheme="majorBidi"/>
      <w:b/>
      <w:spacing w:val="-10"/>
      <w:kern w:val="28"/>
      <w:sz w:val="36"/>
      <w:szCs w:val="56"/>
    </w:rPr>
  </w:style>
  <w:style w:type="character" w:styleId="FollowedHyperlink">
    <w:name w:val="FollowedHyperlink"/>
    <w:basedOn w:val="DefaultParagraphFont"/>
    <w:semiHidden/>
    <w:unhideWhenUsed/>
    <w:rsid w:val="004F34D8"/>
    <w:rPr>
      <w:color w:val="800080" w:themeColor="followedHyperlink"/>
      <w:u w:val="single"/>
    </w:rPr>
  </w:style>
  <w:style w:type="paragraph" w:styleId="HTMLPreformatted">
    <w:name w:val="HTML Preformatted"/>
    <w:basedOn w:val="Normal"/>
    <w:link w:val="HTMLPreformattedChar"/>
    <w:uiPriority w:val="99"/>
    <w:unhideWhenUsed/>
    <w:rsid w:val="009D0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D013A"/>
    <w:rPr>
      <w:rFonts w:ascii="Courier New" w:hAnsi="Courier New" w:cs="Courier New"/>
    </w:rPr>
  </w:style>
  <w:style w:type="character" w:styleId="PlaceholderText">
    <w:name w:val="Placeholder Text"/>
    <w:basedOn w:val="DefaultParagraphFont"/>
    <w:uiPriority w:val="99"/>
    <w:semiHidden/>
    <w:rsid w:val="00EA558D"/>
    <w:rPr>
      <w:color w:val="808080"/>
    </w:rPr>
  </w:style>
  <w:style w:type="paragraph" w:styleId="TOC5">
    <w:name w:val="toc 5"/>
    <w:basedOn w:val="Normal"/>
    <w:next w:val="Normal"/>
    <w:autoRedefine/>
    <w:uiPriority w:val="39"/>
    <w:unhideWhenUsed/>
    <w:rsid w:val="00025669"/>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25669"/>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25669"/>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25669"/>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25669"/>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7126">
      <w:bodyDiv w:val="1"/>
      <w:marLeft w:val="0"/>
      <w:marRight w:val="0"/>
      <w:marTop w:val="0"/>
      <w:marBottom w:val="0"/>
      <w:divBdr>
        <w:top w:val="none" w:sz="0" w:space="0" w:color="auto"/>
        <w:left w:val="none" w:sz="0" w:space="0" w:color="auto"/>
        <w:bottom w:val="none" w:sz="0" w:space="0" w:color="auto"/>
        <w:right w:val="none" w:sz="0" w:space="0" w:color="auto"/>
      </w:divBdr>
    </w:div>
    <w:div w:id="87820566">
      <w:bodyDiv w:val="1"/>
      <w:marLeft w:val="0"/>
      <w:marRight w:val="0"/>
      <w:marTop w:val="0"/>
      <w:marBottom w:val="0"/>
      <w:divBdr>
        <w:top w:val="none" w:sz="0" w:space="0" w:color="auto"/>
        <w:left w:val="none" w:sz="0" w:space="0" w:color="auto"/>
        <w:bottom w:val="none" w:sz="0" w:space="0" w:color="auto"/>
        <w:right w:val="none" w:sz="0" w:space="0" w:color="auto"/>
      </w:divBdr>
    </w:div>
    <w:div w:id="176235802">
      <w:bodyDiv w:val="1"/>
      <w:marLeft w:val="0"/>
      <w:marRight w:val="0"/>
      <w:marTop w:val="0"/>
      <w:marBottom w:val="0"/>
      <w:divBdr>
        <w:top w:val="none" w:sz="0" w:space="0" w:color="auto"/>
        <w:left w:val="none" w:sz="0" w:space="0" w:color="auto"/>
        <w:bottom w:val="none" w:sz="0" w:space="0" w:color="auto"/>
        <w:right w:val="none" w:sz="0" w:space="0" w:color="auto"/>
      </w:divBdr>
    </w:div>
    <w:div w:id="179859382">
      <w:bodyDiv w:val="1"/>
      <w:marLeft w:val="0"/>
      <w:marRight w:val="0"/>
      <w:marTop w:val="0"/>
      <w:marBottom w:val="0"/>
      <w:divBdr>
        <w:top w:val="none" w:sz="0" w:space="0" w:color="auto"/>
        <w:left w:val="none" w:sz="0" w:space="0" w:color="auto"/>
        <w:bottom w:val="none" w:sz="0" w:space="0" w:color="auto"/>
        <w:right w:val="none" w:sz="0" w:space="0" w:color="auto"/>
      </w:divBdr>
    </w:div>
    <w:div w:id="231933646">
      <w:bodyDiv w:val="1"/>
      <w:marLeft w:val="0"/>
      <w:marRight w:val="0"/>
      <w:marTop w:val="0"/>
      <w:marBottom w:val="0"/>
      <w:divBdr>
        <w:top w:val="none" w:sz="0" w:space="0" w:color="auto"/>
        <w:left w:val="none" w:sz="0" w:space="0" w:color="auto"/>
        <w:bottom w:val="none" w:sz="0" w:space="0" w:color="auto"/>
        <w:right w:val="none" w:sz="0" w:space="0" w:color="auto"/>
      </w:divBdr>
    </w:div>
    <w:div w:id="236289083">
      <w:bodyDiv w:val="1"/>
      <w:marLeft w:val="0"/>
      <w:marRight w:val="0"/>
      <w:marTop w:val="0"/>
      <w:marBottom w:val="0"/>
      <w:divBdr>
        <w:top w:val="none" w:sz="0" w:space="0" w:color="auto"/>
        <w:left w:val="none" w:sz="0" w:space="0" w:color="auto"/>
        <w:bottom w:val="none" w:sz="0" w:space="0" w:color="auto"/>
        <w:right w:val="none" w:sz="0" w:space="0" w:color="auto"/>
      </w:divBdr>
    </w:div>
    <w:div w:id="242183222">
      <w:bodyDiv w:val="1"/>
      <w:marLeft w:val="0"/>
      <w:marRight w:val="0"/>
      <w:marTop w:val="0"/>
      <w:marBottom w:val="0"/>
      <w:divBdr>
        <w:top w:val="none" w:sz="0" w:space="0" w:color="auto"/>
        <w:left w:val="none" w:sz="0" w:space="0" w:color="auto"/>
        <w:bottom w:val="none" w:sz="0" w:space="0" w:color="auto"/>
        <w:right w:val="none" w:sz="0" w:space="0" w:color="auto"/>
      </w:divBdr>
    </w:div>
    <w:div w:id="254827029">
      <w:bodyDiv w:val="1"/>
      <w:marLeft w:val="0"/>
      <w:marRight w:val="0"/>
      <w:marTop w:val="0"/>
      <w:marBottom w:val="0"/>
      <w:divBdr>
        <w:top w:val="none" w:sz="0" w:space="0" w:color="auto"/>
        <w:left w:val="none" w:sz="0" w:space="0" w:color="auto"/>
        <w:bottom w:val="none" w:sz="0" w:space="0" w:color="auto"/>
        <w:right w:val="none" w:sz="0" w:space="0" w:color="auto"/>
      </w:divBdr>
    </w:div>
    <w:div w:id="289673871">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381295877">
      <w:bodyDiv w:val="1"/>
      <w:marLeft w:val="0"/>
      <w:marRight w:val="0"/>
      <w:marTop w:val="0"/>
      <w:marBottom w:val="0"/>
      <w:divBdr>
        <w:top w:val="none" w:sz="0" w:space="0" w:color="auto"/>
        <w:left w:val="none" w:sz="0" w:space="0" w:color="auto"/>
        <w:bottom w:val="none" w:sz="0" w:space="0" w:color="auto"/>
        <w:right w:val="none" w:sz="0" w:space="0" w:color="auto"/>
      </w:divBdr>
    </w:div>
    <w:div w:id="458836601">
      <w:bodyDiv w:val="1"/>
      <w:marLeft w:val="0"/>
      <w:marRight w:val="0"/>
      <w:marTop w:val="0"/>
      <w:marBottom w:val="0"/>
      <w:divBdr>
        <w:top w:val="none" w:sz="0" w:space="0" w:color="auto"/>
        <w:left w:val="none" w:sz="0" w:space="0" w:color="auto"/>
        <w:bottom w:val="none" w:sz="0" w:space="0" w:color="auto"/>
        <w:right w:val="none" w:sz="0" w:space="0" w:color="auto"/>
      </w:divBdr>
    </w:div>
    <w:div w:id="494076074">
      <w:bodyDiv w:val="1"/>
      <w:marLeft w:val="0"/>
      <w:marRight w:val="0"/>
      <w:marTop w:val="0"/>
      <w:marBottom w:val="0"/>
      <w:divBdr>
        <w:top w:val="none" w:sz="0" w:space="0" w:color="auto"/>
        <w:left w:val="none" w:sz="0" w:space="0" w:color="auto"/>
        <w:bottom w:val="none" w:sz="0" w:space="0" w:color="auto"/>
        <w:right w:val="none" w:sz="0" w:space="0" w:color="auto"/>
      </w:divBdr>
    </w:div>
    <w:div w:id="530611858">
      <w:bodyDiv w:val="1"/>
      <w:marLeft w:val="0"/>
      <w:marRight w:val="0"/>
      <w:marTop w:val="0"/>
      <w:marBottom w:val="0"/>
      <w:divBdr>
        <w:top w:val="none" w:sz="0" w:space="0" w:color="auto"/>
        <w:left w:val="none" w:sz="0" w:space="0" w:color="auto"/>
        <w:bottom w:val="none" w:sz="0" w:space="0" w:color="auto"/>
        <w:right w:val="none" w:sz="0" w:space="0" w:color="auto"/>
      </w:divBdr>
    </w:div>
    <w:div w:id="559171141">
      <w:bodyDiv w:val="1"/>
      <w:marLeft w:val="0"/>
      <w:marRight w:val="0"/>
      <w:marTop w:val="0"/>
      <w:marBottom w:val="0"/>
      <w:divBdr>
        <w:top w:val="none" w:sz="0" w:space="0" w:color="auto"/>
        <w:left w:val="none" w:sz="0" w:space="0" w:color="auto"/>
        <w:bottom w:val="none" w:sz="0" w:space="0" w:color="auto"/>
        <w:right w:val="none" w:sz="0" w:space="0" w:color="auto"/>
      </w:divBdr>
      <w:divsChild>
        <w:div w:id="62333664">
          <w:marLeft w:val="0"/>
          <w:marRight w:val="0"/>
          <w:marTop w:val="0"/>
          <w:marBottom w:val="0"/>
          <w:divBdr>
            <w:top w:val="none" w:sz="0" w:space="0" w:color="auto"/>
            <w:left w:val="none" w:sz="0" w:space="0" w:color="auto"/>
            <w:bottom w:val="none" w:sz="0" w:space="0" w:color="auto"/>
            <w:right w:val="none" w:sz="0" w:space="0" w:color="auto"/>
          </w:divBdr>
          <w:divsChild>
            <w:div w:id="373849634">
              <w:marLeft w:val="0"/>
              <w:marRight w:val="0"/>
              <w:marTop w:val="0"/>
              <w:marBottom w:val="0"/>
              <w:divBdr>
                <w:top w:val="none" w:sz="0" w:space="0" w:color="auto"/>
                <w:left w:val="none" w:sz="0" w:space="0" w:color="auto"/>
                <w:bottom w:val="none" w:sz="0" w:space="0" w:color="auto"/>
                <w:right w:val="none" w:sz="0" w:space="0" w:color="auto"/>
              </w:divBdr>
              <w:divsChild>
                <w:div w:id="26561972">
                  <w:marLeft w:val="0"/>
                  <w:marRight w:val="0"/>
                  <w:marTop w:val="0"/>
                  <w:marBottom w:val="0"/>
                  <w:divBdr>
                    <w:top w:val="none" w:sz="0" w:space="0" w:color="auto"/>
                    <w:left w:val="none" w:sz="0" w:space="0" w:color="auto"/>
                    <w:bottom w:val="none" w:sz="0" w:space="0" w:color="auto"/>
                    <w:right w:val="none" w:sz="0" w:space="0" w:color="auto"/>
                  </w:divBdr>
                  <w:divsChild>
                    <w:div w:id="11514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666">
          <w:marLeft w:val="0"/>
          <w:marRight w:val="0"/>
          <w:marTop w:val="0"/>
          <w:marBottom w:val="0"/>
          <w:divBdr>
            <w:top w:val="none" w:sz="0" w:space="0" w:color="auto"/>
            <w:left w:val="none" w:sz="0" w:space="0" w:color="auto"/>
            <w:bottom w:val="none" w:sz="0" w:space="0" w:color="auto"/>
            <w:right w:val="none" w:sz="0" w:space="0" w:color="auto"/>
          </w:divBdr>
          <w:divsChild>
            <w:div w:id="1338310930">
              <w:marLeft w:val="0"/>
              <w:marRight w:val="0"/>
              <w:marTop w:val="0"/>
              <w:marBottom w:val="0"/>
              <w:divBdr>
                <w:top w:val="none" w:sz="0" w:space="0" w:color="auto"/>
                <w:left w:val="none" w:sz="0" w:space="0" w:color="auto"/>
                <w:bottom w:val="none" w:sz="0" w:space="0" w:color="auto"/>
                <w:right w:val="none" w:sz="0" w:space="0" w:color="auto"/>
              </w:divBdr>
              <w:divsChild>
                <w:div w:id="1650747184">
                  <w:marLeft w:val="0"/>
                  <w:marRight w:val="0"/>
                  <w:marTop w:val="0"/>
                  <w:marBottom w:val="0"/>
                  <w:divBdr>
                    <w:top w:val="none" w:sz="0" w:space="0" w:color="auto"/>
                    <w:left w:val="none" w:sz="0" w:space="0" w:color="auto"/>
                    <w:bottom w:val="none" w:sz="0" w:space="0" w:color="auto"/>
                    <w:right w:val="none" w:sz="0" w:space="0" w:color="auto"/>
                  </w:divBdr>
                  <w:divsChild>
                    <w:div w:id="1255431063">
                      <w:marLeft w:val="0"/>
                      <w:marRight w:val="0"/>
                      <w:marTop w:val="0"/>
                      <w:marBottom w:val="0"/>
                      <w:divBdr>
                        <w:top w:val="none" w:sz="0" w:space="0" w:color="auto"/>
                        <w:left w:val="none" w:sz="0" w:space="0" w:color="auto"/>
                        <w:bottom w:val="none" w:sz="0" w:space="0" w:color="auto"/>
                        <w:right w:val="none" w:sz="0" w:space="0" w:color="auto"/>
                      </w:divBdr>
                      <w:divsChild>
                        <w:div w:id="511116180">
                          <w:marLeft w:val="0"/>
                          <w:marRight w:val="0"/>
                          <w:marTop w:val="0"/>
                          <w:marBottom w:val="0"/>
                          <w:divBdr>
                            <w:top w:val="none" w:sz="0" w:space="0" w:color="auto"/>
                            <w:left w:val="none" w:sz="0" w:space="0" w:color="auto"/>
                            <w:bottom w:val="none" w:sz="0" w:space="0" w:color="auto"/>
                            <w:right w:val="none" w:sz="0" w:space="0" w:color="auto"/>
                          </w:divBdr>
                          <w:divsChild>
                            <w:div w:id="2039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505041">
      <w:bodyDiv w:val="1"/>
      <w:marLeft w:val="0"/>
      <w:marRight w:val="0"/>
      <w:marTop w:val="0"/>
      <w:marBottom w:val="0"/>
      <w:divBdr>
        <w:top w:val="none" w:sz="0" w:space="0" w:color="auto"/>
        <w:left w:val="none" w:sz="0" w:space="0" w:color="auto"/>
        <w:bottom w:val="none" w:sz="0" w:space="0" w:color="auto"/>
        <w:right w:val="none" w:sz="0" w:space="0" w:color="auto"/>
      </w:divBdr>
    </w:div>
    <w:div w:id="675771716">
      <w:bodyDiv w:val="1"/>
      <w:marLeft w:val="0"/>
      <w:marRight w:val="0"/>
      <w:marTop w:val="0"/>
      <w:marBottom w:val="0"/>
      <w:divBdr>
        <w:top w:val="none" w:sz="0" w:space="0" w:color="auto"/>
        <w:left w:val="none" w:sz="0" w:space="0" w:color="auto"/>
        <w:bottom w:val="none" w:sz="0" w:space="0" w:color="auto"/>
        <w:right w:val="none" w:sz="0" w:space="0" w:color="auto"/>
      </w:divBdr>
    </w:div>
    <w:div w:id="700128510">
      <w:bodyDiv w:val="1"/>
      <w:marLeft w:val="0"/>
      <w:marRight w:val="0"/>
      <w:marTop w:val="0"/>
      <w:marBottom w:val="0"/>
      <w:divBdr>
        <w:top w:val="none" w:sz="0" w:space="0" w:color="auto"/>
        <w:left w:val="none" w:sz="0" w:space="0" w:color="auto"/>
        <w:bottom w:val="none" w:sz="0" w:space="0" w:color="auto"/>
        <w:right w:val="none" w:sz="0" w:space="0" w:color="auto"/>
      </w:divBdr>
    </w:div>
    <w:div w:id="723484092">
      <w:bodyDiv w:val="1"/>
      <w:marLeft w:val="0"/>
      <w:marRight w:val="0"/>
      <w:marTop w:val="0"/>
      <w:marBottom w:val="0"/>
      <w:divBdr>
        <w:top w:val="none" w:sz="0" w:space="0" w:color="auto"/>
        <w:left w:val="none" w:sz="0" w:space="0" w:color="auto"/>
        <w:bottom w:val="none" w:sz="0" w:space="0" w:color="auto"/>
        <w:right w:val="none" w:sz="0" w:space="0" w:color="auto"/>
      </w:divBdr>
    </w:div>
    <w:div w:id="747925951">
      <w:bodyDiv w:val="1"/>
      <w:marLeft w:val="0"/>
      <w:marRight w:val="0"/>
      <w:marTop w:val="0"/>
      <w:marBottom w:val="0"/>
      <w:divBdr>
        <w:top w:val="none" w:sz="0" w:space="0" w:color="auto"/>
        <w:left w:val="none" w:sz="0" w:space="0" w:color="auto"/>
        <w:bottom w:val="none" w:sz="0" w:space="0" w:color="auto"/>
        <w:right w:val="none" w:sz="0" w:space="0" w:color="auto"/>
      </w:divBdr>
    </w:div>
    <w:div w:id="773864106">
      <w:bodyDiv w:val="1"/>
      <w:marLeft w:val="0"/>
      <w:marRight w:val="0"/>
      <w:marTop w:val="0"/>
      <w:marBottom w:val="0"/>
      <w:divBdr>
        <w:top w:val="none" w:sz="0" w:space="0" w:color="auto"/>
        <w:left w:val="none" w:sz="0" w:space="0" w:color="auto"/>
        <w:bottom w:val="none" w:sz="0" w:space="0" w:color="auto"/>
        <w:right w:val="none" w:sz="0" w:space="0" w:color="auto"/>
      </w:divBdr>
    </w:div>
    <w:div w:id="902376460">
      <w:bodyDiv w:val="1"/>
      <w:marLeft w:val="0"/>
      <w:marRight w:val="0"/>
      <w:marTop w:val="0"/>
      <w:marBottom w:val="0"/>
      <w:divBdr>
        <w:top w:val="none" w:sz="0" w:space="0" w:color="auto"/>
        <w:left w:val="none" w:sz="0" w:space="0" w:color="auto"/>
        <w:bottom w:val="none" w:sz="0" w:space="0" w:color="auto"/>
        <w:right w:val="none" w:sz="0" w:space="0" w:color="auto"/>
      </w:divBdr>
    </w:div>
    <w:div w:id="969016159">
      <w:bodyDiv w:val="1"/>
      <w:marLeft w:val="0"/>
      <w:marRight w:val="0"/>
      <w:marTop w:val="0"/>
      <w:marBottom w:val="0"/>
      <w:divBdr>
        <w:top w:val="none" w:sz="0" w:space="0" w:color="auto"/>
        <w:left w:val="none" w:sz="0" w:space="0" w:color="auto"/>
        <w:bottom w:val="none" w:sz="0" w:space="0" w:color="auto"/>
        <w:right w:val="none" w:sz="0" w:space="0" w:color="auto"/>
      </w:divBdr>
    </w:div>
    <w:div w:id="1005133168">
      <w:bodyDiv w:val="1"/>
      <w:marLeft w:val="0"/>
      <w:marRight w:val="0"/>
      <w:marTop w:val="0"/>
      <w:marBottom w:val="0"/>
      <w:divBdr>
        <w:top w:val="none" w:sz="0" w:space="0" w:color="auto"/>
        <w:left w:val="none" w:sz="0" w:space="0" w:color="auto"/>
        <w:bottom w:val="none" w:sz="0" w:space="0" w:color="auto"/>
        <w:right w:val="none" w:sz="0" w:space="0" w:color="auto"/>
      </w:divBdr>
    </w:div>
    <w:div w:id="1017467445">
      <w:bodyDiv w:val="1"/>
      <w:marLeft w:val="0"/>
      <w:marRight w:val="0"/>
      <w:marTop w:val="0"/>
      <w:marBottom w:val="0"/>
      <w:divBdr>
        <w:top w:val="none" w:sz="0" w:space="0" w:color="auto"/>
        <w:left w:val="none" w:sz="0" w:space="0" w:color="auto"/>
        <w:bottom w:val="none" w:sz="0" w:space="0" w:color="auto"/>
        <w:right w:val="none" w:sz="0" w:space="0" w:color="auto"/>
      </w:divBdr>
    </w:div>
    <w:div w:id="1250235757">
      <w:bodyDiv w:val="1"/>
      <w:marLeft w:val="0"/>
      <w:marRight w:val="0"/>
      <w:marTop w:val="0"/>
      <w:marBottom w:val="0"/>
      <w:divBdr>
        <w:top w:val="none" w:sz="0" w:space="0" w:color="auto"/>
        <w:left w:val="none" w:sz="0" w:space="0" w:color="auto"/>
        <w:bottom w:val="none" w:sz="0" w:space="0" w:color="auto"/>
        <w:right w:val="none" w:sz="0" w:space="0" w:color="auto"/>
      </w:divBdr>
    </w:div>
    <w:div w:id="1267926579">
      <w:bodyDiv w:val="1"/>
      <w:marLeft w:val="0"/>
      <w:marRight w:val="0"/>
      <w:marTop w:val="0"/>
      <w:marBottom w:val="0"/>
      <w:divBdr>
        <w:top w:val="none" w:sz="0" w:space="0" w:color="auto"/>
        <w:left w:val="none" w:sz="0" w:space="0" w:color="auto"/>
        <w:bottom w:val="none" w:sz="0" w:space="0" w:color="auto"/>
        <w:right w:val="none" w:sz="0" w:space="0" w:color="auto"/>
      </w:divBdr>
    </w:div>
    <w:div w:id="1279021147">
      <w:bodyDiv w:val="1"/>
      <w:marLeft w:val="0"/>
      <w:marRight w:val="0"/>
      <w:marTop w:val="0"/>
      <w:marBottom w:val="0"/>
      <w:divBdr>
        <w:top w:val="none" w:sz="0" w:space="0" w:color="auto"/>
        <w:left w:val="none" w:sz="0" w:space="0" w:color="auto"/>
        <w:bottom w:val="none" w:sz="0" w:space="0" w:color="auto"/>
        <w:right w:val="none" w:sz="0" w:space="0" w:color="auto"/>
      </w:divBdr>
    </w:div>
    <w:div w:id="1311444180">
      <w:bodyDiv w:val="1"/>
      <w:marLeft w:val="0"/>
      <w:marRight w:val="0"/>
      <w:marTop w:val="0"/>
      <w:marBottom w:val="0"/>
      <w:divBdr>
        <w:top w:val="none" w:sz="0" w:space="0" w:color="auto"/>
        <w:left w:val="none" w:sz="0" w:space="0" w:color="auto"/>
        <w:bottom w:val="none" w:sz="0" w:space="0" w:color="auto"/>
        <w:right w:val="none" w:sz="0" w:space="0" w:color="auto"/>
      </w:divBdr>
    </w:div>
    <w:div w:id="1344670531">
      <w:bodyDiv w:val="1"/>
      <w:marLeft w:val="0"/>
      <w:marRight w:val="0"/>
      <w:marTop w:val="0"/>
      <w:marBottom w:val="0"/>
      <w:divBdr>
        <w:top w:val="none" w:sz="0" w:space="0" w:color="auto"/>
        <w:left w:val="none" w:sz="0" w:space="0" w:color="auto"/>
        <w:bottom w:val="none" w:sz="0" w:space="0" w:color="auto"/>
        <w:right w:val="none" w:sz="0" w:space="0" w:color="auto"/>
      </w:divBdr>
    </w:div>
    <w:div w:id="1451587743">
      <w:bodyDiv w:val="1"/>
      <w:marLeft w:val="0"/>
      <w:marRight w:val="0"/>
      <w:marTop w:val="0"/>
      <w:marBottom w:val="0"/>
      <w:divBdr>
        <w:top w:val="none" w:sz="0" w:space="0" w:color="auto"/>
        <w:left w:val="none" w:sz="0" w:space="0" w:color="auto"/>
        <w:bottom w:val="none" w:sz="0" w:space="0" w:color="auto"/>
        <w:right w:val="none" w:sz="0" w:space="0" w:color="auto"/>
      </w:divBdr>
    </w:div>
    <w:div w:id="1507162498">
      <w:bodyDiv w:val="1"/>
      <w:marLeft w:val="0"/>
      <w:marRight w:val="0"/>
      <w:marTop w:val="0"/>
      <w:marBottom w:val="0"/>
      <w:divBdr>
        <w:top w:val="none" w:sz="0" w:space="0" w:color="auto"/>
        <w:left w:val="none" w:sz="0" w:space="0" w:color="auto"/>
        <w:bottom w:val="none" w:sz="0" w:space="0" w:color="auto"/>
        <w:right w:val="none" w:sz="0" w:space="0" w:color="auto"/>
      </w:divBdr>
    </w:div>
    <w:div w:id="1523011583">
      <w:bodyDiv w:val="1"/>
      <w:marLeft w:val="0"/>
      <w:marRight w:val="0"/>
      <w:marTop w:val="0"/>
      <w:marBottom w:val="0"/>
      <w:divBdr>
        <w:top w:val="none" w:sz="0" w:space="0" w:color="auto"/>
        <w:left w:val="none" w:sz="0" w:space="0" w:color="auto"/>
        <w:bottom w:val="none" w:sz="0" w:space="0" w:color="auto"/>
        <w:right w:val="none" w:sz="0" w:space="0" w:color="auto"/>
      </w:divBdr>
    </w:div>
    <w:div w:id="1607618212">
      <w:bodyDiv w:val="1"/>
      <w:marLeft w:val="0"/>
      <w:marRight w:val="0"/>
      <w:marTop w:val="0"/>
      <w:marBottom w:val="0"/>
      <w:divBdr>
        <w:top w:val="none" w:sz="0" w:space="0" w:color="auto"/>
        <w:left w:val="none" w:sz="0" w:space="0" w:color="auto"/>
        <w:bottom w:val="none" w:sz="0" w:space="0" w:color="auto"/>
        <w:right w:val="none" w:sz="0" w:space="0" w:color="auto"/>
      </w:divBdr>
      <w:divsChild>
        <w:div w:id="260190084">
          <w:marLeft w:val="0"/>
          <w:marRight w:val="0"/>
          <w:marTop w:val="0"/>
          <w:marBottom w:val="0"/>
          <w:divBdr>
            <w:top w:val="none" w:sz="0" w:space="0" w:color="auto"/>
            <w:left w:val="none" w:sz="0" w:space="0" w:color="auto"/>
            <w:bottom w:val="none" w:sz="0" w:space="0" w:color="auto"/>
            <w:right w:val="none" w:sz="0" w:space="0" w:color="auto"/>
          </w:divBdr>
          <w:divsChild>
            <w:div w:id="1688949439">
              <w:marLeft w:val="0"/>
              <w:marRight w:val="0"/>
              <w:marTop w:val="0"/>
              <w:marBottom w:val="0"/>
              <w:divBdr>
                <w:top w:val="none" w:sz="0" w:space="0" w:color="auto"/>
                <w:left w:val="none" w:sz="0" w:space="0" w:color="auto"/>
                <w:bottom w:val="none" w:sz="0" w:space="0" w:color="auto"/>
                <w:right w:val="none" w:sz="0" w:space="0" w:color="auto"/>
              </w:divBdr>
              <w:divsChild>
                <w:div w:id="437872036">
                  <w:marLeft w:val="0"/>
                  <w:marRight w:val="0"/>
                  <w:marTop w:val="0"/>
                  <w:marBottom w:val="0"/>
                  <w:divBdr>
                    <w:top w:val="none" w:sz="0" w:space="0" w:color="auto"/>
                    <w:left w:val="none" w:sz="0" w:space="0" w:color="auto"/>
                    <w:bottom w:val="none" w:sz="0" w:space="0" w:color="auto"/>
                    <w:right w:val="none" w:sz="0" w:space="0" w:color="auto"/>
                  </w:divBdr>
                  <w:divsChild>
                    <w:div w:id="952245888">
                      <w:marLeft w:val="0"/>
                      <w:marRight w:val="0"/>
                      <w:marTop w:val="0"/>
                      <w:marBottom w:val="0"/>
                      <w:divBdr>
                        <w:top w:val="none" w:sz="0" w:space="0" w:color="auto"/>
                        <w:left w:val="none" w:sz="0" w:space="0" w:color="auto"/>
                        <w:bottom w:val="none" w:sz="0" w:space="0" w:color="auto"/>
                        <w:right w:val="none" w:sz="0" w:space="0" w:color="auto"/>
                      </w:divBdr>
                      <w:divsChild>
                        <w:div w:id="898245839">
                          <w:marLeft w:val="0"/>
                          <w:marRight w:val="0"/>
                          <w:marTop w:val="0"/>
                          <w:marBottom w:val="0"/>
                          <w:divBdr>
                            <w:top w:val="none" w:sz="0" w:space="0" w:color="auto"/>
                            <w:left w:val="none" w:sz="0" w:space="0" w:color="auto"/>
                            <w:bottom w:val="none" w:sz="0" w:space="0" w:color="auto"/>
                            <w:right w:val="none" w:sz="0" w:space="0" w:color="auto"/>
                          </w:divBdr>
                          <w:divsChild>
                            <w:div w:id="10932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999421">
          <w:marLeft w:val="0"/>
          <w:marRight w:val="0"/>
          <w:marTop w:val="0"/>
          <w:marBottom w:val="0"/>
          <w:divBdr>
            <w:top w:val="none" w:sz="0" w:space="0" w:color="auto"/>
            <w:left w:val="none" w:sz="0" w:space="0" w:color="auto"/>
            <w:bottom w:val="none" w:sz="0" w:space="0" w:color="auto"/>
            <w:right w:val="none" w:sz="0" w:space="0" w:color="auto"/>
          </w:divBdr>
          <w:divsChild>
            <w:div w:id="1884636980">
              <w:marLeft w:val="0"/>
              <w:marRight w:val="0"/>
              <w:marTop w:val="0"/>
              <w:marBottom w:val="0"/>
              <w:divBdr>
                <w:top w:val="none" w:sz="0" w:space="0" w:color="auto"/>
                <w:left w:val="none" w:sz="0" w:space="0" w:color="auto"/>
                <w:bottom w:val="none" w:sz="0" w:space="0" w:color="auto"/>
                <w:right w:val="none" w:sz="0" w:space="0" w:color="auto"/>
              </w:divBdr>
              <w:divsChild>
                <w:div w:id="803809519">
                  <w:marLeft w:val="0"/>
                  <w:marRight w:val="0"/>
                  <w:marTop w:val="0"/>
                  <w:marBottom w:val="0"/>
                  <w:divBdr>
                    <w:top w:val="none" w:sz="0" w:space="0" w:color="auto"/>
                    <w:left w:val="none" w:sz="0" w:space="0" w:color="auto"/>
                    <w:bottom w:val="none" w:sz="0" w:space="0" w:color="auto"/>
                    <w:right w:val="none" w:sz="0" w:space="0" w:color="auto"/>
                  </w:divBdr>
                  <w:divsChild>
                    <w:div w:id="1278411347">
                      <w:marLeft w:val="0"/>
                      <w:marRight w:val="0"/>
                      <w:marTop w:val="0"/>
                      <w:marBottom w:val="0"/>
                      <w:divBdr>
                        <w:top w:val="none" w:sz="0" w:space="0" w:color="auto"/>
                        <w:left w:val="none" w:sz="0" w:space="0" w:color="auto"/>
                        <w:bottom w:val="none" w:sz="0" w:space="0" w:color="auto"/>
                        <w:right w:val="none" w:sz="0" w:space="0" w:color="auto"/>
                      </w:divBdr>
                    </w:div>
                  </w:divsChild>
                </w:div>
                <w:div w:id="1241712806">
                  <w:marLeft w:val="0"/>
                  <w:marRight w:val="0"/>
                  <w:marTop w:val="0"/>
                  <w:marBottom w:val="0"/>
                  <w:divBdr>
                    <w:top w:val="none" w:sz="0" w:space="0" w:color="auto"/>
                    <w:left w:val="none" w:sz="0" w:space="0" w:color="auto"/>
                    <w:bottom w:val="none" w:sz="0" w:space="0" w:color="auto"/>
                    <w:right w:val="none" w:sz="0" w:space="0" w:color="auto"/>
                  </w:divBdr>
                  <w:divsChild>
                    <w:div w:id="12476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560911">
      <w:bodyDiv w:val="1"/>
      <w:marLeft w:val="0"/>
      <w:marRight w:val="0"/>
      <w:marTop w:val="0"/>
      <w:marBottom w:val="0"/>
      <w:divBdr>
        <w:top w:val="none" w:sz="0" w:space="0" w:color="auto"/>
        <w:left w:val="none" w:sz="0" w:space="0" w:color="auto"/>
        <w:bottom w:val="none" w:sz="0" w:space="0" w:color="auto"/>
        <w:right w:val="none" w:sz="0" w:space="0" w:color="auto"/>
      </w:divBdr>
    </w:div>
    <w:div w:id="1660159217">
      <w:bodyDiv w:val="1"/>
      <w:marLeft w:val="0"/>
      <w:marRight w:val="0"/>
      <w:marTop w:val="0"/>
      <w:marBottom w:val="0"/>
      <w:divBdr>
        <w:top w:val="none" w:sz="0" w:space="0" w:color="auto"/>
        <w:left w:val="none" w:sz="0" w:space="0" w:color="auto"/>
        <w:bottom w:val="none" w:sz="0" w:space="0" w:color="auto"/>
        <w:right w:val="none" w:sz="0" w:space="0" w:color="auto"/>
      </w:divBdr>
    </w:div>
    <w:div w:id="1701395986">
      <w:bodyDiv w:val="1"/>
      <w:marLeft w:val="0"/>
      <w:marRight w:val="0"/>
      <w:marTop w:val="0"/>
      <w:marBottom w:val="0"/>
      <w:divBdr>
        <w:top w:val="none" w:sz="0" w:space="0" w:color="auto"/>
        <w:left w:val="none" w:sz="0" w:space="0" w:color="auto"/>
        <w:bottom w:val="none" w:sz="0" w:space="0" w:color="auto"/>
        <w:right w:val="none" w:sz="0" w:space="0" w:color="auto"/>
      </w:divBdr>
    </w:div>
    <w:div w:id="1701734054">
      <w:bodyDiv w:val="1"/>
      <w:marLeft w:val="0"/>
      <w:marRight w:val="0"/>
      <w:marTop w:val="0"/>
      <w:marBottom w:val="0"/>
      <w:divBdr>
        <w:top w:val="none" w:sz="0" w:space="0" w:color="auto"/>
        <w:left w:val="none" w:sz="0" w:space="0" w:color="auto"/>
        <w:bottom w:val="none" w:sz="0" w:space="0" w:color="auto"/>
        <w:right w:val="none" w:sz="0" w:space="0" w:color="auto"/>
      </w:divBdr>
    </w:div>
    <w:div w:id="1788818792">
      <w:bodyDiv w:val="1"/>
      <w:marLeft w:val="0"/>
      <w:marRight w:val="0"/>
      <w:marTop w:val="0"/>
      <w:marBottom w:val="0"/>
      <w:divBdr>
        <w:top w:val="none" w:sz="0" w:space="0" w:color="auto"/>
        <w:left w:val="none" w:sz="0" w:space="0" w:color="auto"/>
        <w:bottom w:val="none" w:sz="0" w:space="0" w:color="auto"/>
        <w:right w:val="none" w:sz="0" w:space="0" w:color="auto"/>
      </w:divBdr>
    </w:div>
    <w:div w:id="1793087483">
      <w:bodyDiv w:val="1"/>
      <w:marLeft w:val="0"/>
      <w:marRight w:val="0"/>
      <w:marTop w:val="0"/>
      <w:marBottom w:val="0"/>
      <w:divBdr>
        <w:top w:val="none" w:sz="0" w:space="0" w:color="auto"/>
        <w:left w:val="none" w:sz="0" w:space="0" w:color="auto"/>
        <w:bottom w:val="none" w:sz="0" w:space="0" w:color="auto"/>
        <w:right w:val="none" w:sz="0" w:space="0" w:color="auto"/>
      </w:divBdr>
    </w:div>
    <w:div w:id="1857772828">
      <w:bodyDiv w:val="1"/>
      <w:marLeft w:val="0"/>
      <w:marRight w:val="0"/>
      <w:marTop w:val="0"/>
      <w:marBottom w:val="0"/>
      <w:divBdr>
        <w:top w:val="none" w:sz="0" w:space="0" w:color="auto"/>
        <w:left w:val="none" w:sz="0" w:space="0" w:color="auto"/>
        <w:bottom w:val="none" w:sz="0" w:space="0" w:color="auto"/>
        <w:right w:val="none" w:sz="0" w:space="0" w:color="auto"/>
      </w:divBdr>
    </w:div>
    <w:div w:id="1912037975">
      <w:bodyDiv w:val="1"/>
      <w:marLeft w:val="0"/>
      <w:marRight w:val="0"/>
      <w:marTop w:val="0"/>
      <w:marBottom w:val="0"/>
      <w:divBdr>
        <w:top w:val="none" w:sz="0" w:space="0" w:color="auto"/>
        <w:left w:val="none" w:sz="0" w:space="0" w:color="auto"/>
        <w:bottom w:val="none" w:sz="0" w:space="0" w:color="auto"/>
        <w:right w:val="none" w:sz="0" w:space="0" w:color="auto"/>
      </w:divBdr>
    </w:div>
    <w:div w:id="1930655638">
      <w:bodyDiv w:val="1"/>
      <w:marLeft w:val="0"/>
      <w:marRight w:val="0"/>
      <w:marTop w:val="0"/>
      <w:marBottom w:val="0"/>
      <w:divBdr>
        <w:top w:val="none" w:sz="0" w:space="0" w:color="auto"/>
        <w:left w:val="none" w:sz="0" w:space="0" w:color="auto"/>
        <w:bottom w:val="none" w:sz="0" w:space="0" w:color="auto"/>
        <w:right w:val="none" w:sz="0" w:space="0" w:color="auto"/>
      </w:divBdr>
    </w:div>
    <w:div w:id="2025545871">
      <w:bodyDiv w:val="1"/>
      <w:marLeft w:val="0"/>
      <w:marRight w:val="0"/>
      <w:marTop w:val="0"/>
      <w:marBottom w:val="0"/>
      <w:divBdr>
        <w:top w:val="none" w:sz="0" w:space="0" w:color="auto"/>
        <w:left w:val="none" w:sz="0" w:space="0" w:color="auto"/>
        <w:bottom w:val="none" w:sz="0" w:space="0" w:color="auto"/>
        <w:right w:val="none" w:sz="0" w:space="0" w:color="auto"/>
      </w:divBdr>
    </w:div>
    <w:div w:id="2029327095">
      <w:bodyDiv w:val="1"/>
      <w:marLeft w:val="0"/>
      <w:marRight w:val="0"/>
      <w:marTop w:val="0"/>
      <w:marBottom w:val="0"/>
      <w:divBdr>
        <w:top w:val="none" w:sz="0" w:space="0" w:color="auto"/>
        <w:left w:val="none" w:sz="0" w:space="0" w:color="auto"/>
        <w:bottom w:val="none" w:sz="0" w:space="0" w:color="auto"/>
        <w:right w:val="none" w:sz="0" w:space="0" w:color="auto"/>
      </w:divBdr>
    </w:div>
    <w:div w:id="2057774830">
      <w:bodyDiv w:val="1"/>
      <w:marLeft w:val="0"/>
      <w:marRight w:val="0"/>
      <w:marTop w:val="0"/>
      <w:marBottom w:val="0"/>
      <w:divBdr>
        <w:top w:val="none" w:sz="0" w:space="0" w:color="auto"/>
        <w:left w:val="none" w:sz="0" w:space="0" w:color="auto"/>
        <w:bottom w:val="none" w:sz="0" w:space="0" w:color="auto"/>
        <w:right w:val="none" w:sz="0" w:space="0" w:color="auto"/>
      </w:divBdr>
    </w:div>
    <w:div w:id="2105804368">
      <w:bodyDiv w:val="1"/>
      <w:marLeft w:val="0"/>
      <w:marRight w:val="0"/>
      <w:marTop w:val="0"/>
      <w:marBottom w:val="0"/>
      <w:divBdr>
        <w:top w:val="none" w:sz="0" w:space="0" w:color="auto"/>
        <w:left w:val="none" w:sz="0" w:space="0" w:color="auto"/>
        <w:bottom w:val="none" w:sz="0" w:space="0" w:color="auto"/>
        <w:right w:val="none" w:sz="0" w:space="0" w:color="auto"/>
      </w:divBdr>
    </w:div>
    <w:div w:id="2105959217">
      <w:bodyDiv w:val="1"/>
      <w:marLeft w:val="0"/>
      <w:marRight w:val="0"/>
      <w:marTop w:val="0"/>
      <w:marBottom w:val="0"/>
      <w:divBdr>
        <w:top w:val="none" w:sz="0" w:space="0" w:color="auto"/>
        <w:left w:val="none" w:sz="0" w:space="0" w:color="auto"/>
        <w:bottom w:val="none" w:sz="0" w:space="0" w:color="auto"/>
        <w:right w:val="none" w:sz="0" w:space="0" w:color="auto"/>
      </w:divBdr>
    </w:div>
    <w:div w:id="2115437379">
      <w:bodyDiv w:val="1"/>
      <w:marLeft w:val="0"/>
      <w:marRight w:val="0"/>
      <w:marTop w:val="0"/>
      <w:marBottom w:val="0"/>
      <w:divBdr>
        <w:top w:val="none" w:sz="0" w:space="0" w:color="auto"/>
        <w:left w:val="none" w:sz="0" w:space="0" w:color="auto"/>
        <w:bottom w:val="none" w:sz="0" w:space="0" w:color="auto"/>
        <w:right w:val="none" w:sz="0" w:space="0" w:color="auto"/>
      </w:divBdr>
    </w:div>
    <w:div w:id="2115973895">
      <w:bodyDiv w:val="1"/>
      <w:marLeft w:val="0"/>
      <w:marRight w:val="0"/>
      <w:marTop w:val="0"/>
      <w:marBottom w:val="0"/>
      <w:divBdr>
        <w:top w:val="none" w:sz="0" w:space="0" w:color="auto"/>
        <w:left w:val="none" w:sz="0" w:space="0" w:color="auto"/>
        <w:bottom w:val="none" w:sz="0" w:space="0" w:color="auto"/>
        <w:right w:val="none" w:sz="0" w:space="0" w:color="auto"/>
      </w:divBdr>
    </w:div>
    <w:div w:id="2134245409">
      <w:bodyDiv w:val="1"/>
      <w:marLeft w:val="0"/>
      <w:marRight w:val="0"/>
      <w:marTop w:val="0"/>
      <w:marBottom w:val="0"/>
      <w:divBdr>
        <w:top w:val="none" w:sz="0" w:space="0" w:color="auto"/>
        <w:left w:val="none" w:sz="0" w:space="0" w:color="auto"/>
        <w:bottom w:val="none" w:sz="0" w:space="0" w:color="auto"/>
        <w:right w:val="none" w:sz="0" w:space="0" w:color="auto"/>
      </w:divBdr>
      <w:divsChild>
        <w:div w:id="1263103052">
          <w:marLeft w:val="0"/>
          <w:marRight w:val="0"/>
          <w:marTop w:val="0"/>
          <w:marBottom w:val="0"/>
          <w:divBdr>
            <w:top w:val="none" w:sz="0" w:space="0" w:color="auto"/>
            <w:left w:val="none" w:sz="0" w:space="0" w:color="auto"/>
            <w:bottom w:val="none" w:sz="0" w:space="0" w:color="auto"/>
            <w:right w:val="none" w:sz="0" w:space="0" w:color="auto"/>
          </w:divBdr>
          <w:divsChild>
            <w:div w:id="816071323">
              <w:marLeft w:val="0"/>
              <w:marRight w:val="0"/>
              <w:marTop w:val="0"/>
              <w:marBottom w:val="0"/>
              <w:divBdr>
                <w:top w:val="none" w:sz="0" w:space="0" w:color="auto"/>
                <w:left w:val="none" w:sz="0" w:space="0" w:color="auto"/>
                <w:bottom w:val="none" w:sz="0" w:space="0" w:color="auto"/>
                <w:right w:val="none" w:sz="0" w:space="0" w:color="auto"/>
              </w:divBdr>
              <w:divsChild>
                <w:div w:id="793331181">
                  <w:marLeft w:val="0"/>
                  <w:marRight w:val="0"/>
                  <w:marTop w:val="0"/>
                  <w:marBottom w:val="0"/>
                  <w:divBdr>
                    <w:top w:val="none" w:sz="0" w:space="0" w:color="auto"/>
                    <w:left w:val="none" w:sz="0" w:space="0" w:color="auto"/>
                    <w:bottom w:val="none" w:sz="0" w:space="0" w:color="auto"/>
                    <w:right w:val="none" w:sz="0" w:space="0" w:color="auto"/>
                  </w:divBdr>
                  <w:divsChild>
                    <w:div w:id="7639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2756">
          <w:marLeft w:val="0"/>
          <w:marRight w:val="0"/>
          <w:marTop w:val="0"/>
          <w:marBottom w:val="0"/>
          <w:divBdr>
            <w:top w:val="none" w:sz="0" w:space="0" w:color="auto"/>
            <w:left w:val="none" w:sz="0" w:space="0" w:color="auto"/>
            <w:bottom w:val="none" w:sz="0" w:space="0" w:color="auto"/>
            <w:right w:val="none" w:sz="0" w:space="0" w:color="auto"/>
          </w:divBdr>
          <w:divsChild>
            <w:div w:id="1960606358">
              <w:marLeft w:val="0"/>
              <w:marRight w:val="0"/>
              <w:marTop w:val="0"/>
              <w:marBottom w:val="0"/>
              <w:divBdr>
                <w:top w:val="none" w:sz="0" w:space="0" w:color="auto"/>
                <w:left w:val="none" w:sz="0" w:space="0" w:color="auto"/>
                <w:bottom w:val="none" w:sz="0" w:space="0" w:color="auto"/>
                <w:right w:val="none" w:sz="0" w:space="0" w:color="auto"/>
              </w:divBdr>
              <w:divsChild>
                <w:div w:id="823357394">
                  <w:marLeft w:val="0"/>
                  <w:marRight w:val="0"/>
                  <w:marTop w:val="0"/>
                  <w:marBottom w:val="0"/>
                  <w:divBdr>
                    <w:top w:val="none" w:sz="0" w:space="0" w:color="auto"/>
                    <w:left w:val="none" w:sz="0" w:space="0" w:color="auto"/>
                    <w:bottom w:val="none" w:sz="0" w:space="0" w:color="auto"/>
                    <w:right w:val="none" w:sz="0" w:space="0" w:color="auto"/>
                  </w:divBdr>
                  <w:divsChild>
                    <w:div w:id="525598971">
                      <w:marLeft w:val="0"/>
                      <w:marRight w:val="0"/>
                      <w:marTop w:val="0"/>
                      <w:marBottom w:val="0"/>
                      <w:divBdr>
                        <w:top w:val="none" w:sz="0" w:space="0" w:color="auto"/>
                        <w:left w:val="none" w:sz="0" w:space="0" w:color="auto"/>
                        <w:bottom w:val="none" w:sz="0" w:space="0" w:color="auto"/>
                        <w:right w:val="none" w:sz="0" w:space="0" w:color="auto"/>
                      </w:divBdr>
                      <w:divsChild>
                        <w:div w:id="194392105">
                          <w:marLeft w:val="0"/>
                          <w:marRight w:val="0"/>
                          <w:marTop w:val="0"/>
                          <w:marBottom w:val="0"/>
                          <w:divBdr>
                            <w:top w:val="none" w:sz="0" w:space="0" w:color="auto"/>
                            <w:left w:val="none" w:sz="0" w:space="0" w:color="auto"/>
                            <w:bottom w:val="none" w:sz="0" w:space="0" w:color="auto"/>
                            <w:right w:val="none" w:sz="0" w:space="0" w:color="auto"/>
                          </w:divBdr>
                          <w:divsChild>
                            <w:div w:id="12631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9.emf"/><Relationship Id="rId42" Type="http://schemas.openxmlformats.org/officeDocument/2006/relationships/package" Target="embeddings/Microsoft_Word_Document9.docx"/><Relationship Id="rId63" Type="http://schemas.openxmlformats.org/officeDocument/2006/relationships/image" Target="media/image28.emf"/><Relationship Id="rId84" Type="http://schemas.openxmlformats.org/officeDocument/2006/relationships/package" Target="embeddings/Microsoft_Word_Document30.docx"/><Relationship Id="rId138" Type="http://schemas.openxmlformats.org/officeDocument/2006/relationships/image" Target="media/image79.png"/><Relationship Id="rId159" Type="http://schemas.openxmlformats.org/officeDocument/2006/relationships/image" Target="media/image97.png"/><Relationship Id="rId170" Type="http://schemas.openxmlformats.org/officeDocument/2006/relationships/hyperlink" Target="https://stackoverflow.com/questions/3157522/android-custom-title-bar" TargetMode="External"/><Relationship Id="rId107" Type="http://schemas.openxmlformats.org/officeDocument/2006/relationships/image" Target="media/image49.png"/><Relationship Id="rId11" Type="http://schemas.openxmlformats.org/officeDocument/2006/relationships/image" Target="media/image5.png"/><Relationship Id="rId32" Type="http://schemas.openxmlformats.org/officeDocument/2006/relationships/package" Target="embeddings/Microsoft_Word_Document6.docx"/><Relationship Id="rId53" Type="http://schemas.openxmlformats.org/officeDocument/2006/relationships/image" Target="media/image23.emf"/><Relationship Id="rId74" Type="http://schemas.openxmlformats.org/officeDocument/2006/relationships/package" Target="embeddings/Microsoft_Word_Document25.docx"/><Relationship Id="rId128" Type="http://schemas.openxmlformats.org/officeDocument/2006/relationships/image" Target="media/image69.png"/><Relationship Id="rId149" Type="http://schemas.openxmlformats.org/officeDocument/2006/relationships/hyperlink" Target="https://developer.android.com/studio/archive" TargetMode="External"/><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image" Target="media/image98.png"/><Relationship Id="rId181" Type="http://schemas.openxmlformats.org/officeDocument/2006/relationships/image" Target="media/image114.png"/><Relationship Id="rId22" Type="http://schemas.openxmlformats.org/officeDocument/2006/relationships/package" Target="embeddings/Microsoft_Word_Document1.docx"/><Relationship Id="rId43" Type="http://schemas.openxmlformats.org/officeDocument/2006/relationships/image" Target="media/image18.emf"/><Relationship Id="rId64" Type="http://schemas.openxmlformats.org/officeDocument/2006/relationships/package" Target="embeddings/Microsoft_Word_Document20.docx"/><Relationship Id="rId118" Type="http://schemas.openxmlformats.org/officeDocument/2006/relationships/image" Target="media/image60.png"/><Relationship Id="rId139" Type="http://schemas.openxmlformats.org/officeDocument/2006/relationships/image" Target="media/image80.png"/><Relationship Id="rId85" Type="http://schemas.openxmlformats.org/officeDocument/2006/relationships/image" Target="media/image39.emf"/><Relationship Id="rId150" Type="http://schemas.openxmlformats.org/officeDocument/2006/relationships/image" Target="media/image88.png"/><Relationship Id="rId171" Type="http://schemas.openxmlformats.org/officeDocument/2006/relationships/hyperlink" Target="https://viblo.asia/p/data-binding-trong-android-Do754EpJKM6" TargetMode="External"/><Relationship Id="rId12" Type="http://schemas.openxmlformats.org/officeDocument/2006/relationships/image" Target="media/image6.png"/><Relationship Id="rId33" Type="http://schemas.openxmlformats.org/officeDocument/2006/relationships/header" Target="header1.xml"/><Relationship Id="rId108" Type="http://schemas.openxmlformats.org/officeDocument/2006/relationships/image" Target="media/image50.png"/><Relationship Id="rId129" Type="http://schemas.openxmlformats.org/officeDocument/2006/relationships/image" Target="media/image70.png"/><Relationship Id="rId54" Type="http://schemas.openxmlformats.org/officeDocument/2006/relationships/package" Target="embeddings/Microsoft_Word_Document15.docx"/><Relationship Id="rId75" Type="http://schemas.openxmlformats.org/officeDocument/2006/relationships/image" Target="media/image34.emf"/><Relationship Id="rId96" Type="http://schemas.openxmlformats.org/officeDocument/2006/relationships/package" Target="embeddings/Microsoft_Word_Document36.docx"/><Relationship Id="rId140" Type="http://schemas.openxmlformats.org/officeDocument/2006/relationships/image" Target="media/image81.png"/><Relationship Id="rId161" Type="http://schemas.openxmlformats.org/officeDocument/2006/relationships/image" Target="media/image99.png"/><Relationship Id="rId182" Type="http://schemas.openxmlformats.org/officeDocument/2006/relationships/image" Target="media/image115.png"/><Relationship Id="rId6" Type="http://schemas.openxmlformats.org/officeDocument/2006/relationships/footnotes" Target="footnotes.xml"/><Relationship Id="rId23" Type="http://schemas.openxmlformats.org/officeDocument/2006/relationships/image" Target="media/image10.emf"/><Relationship Id="rId119" Type="http://schemas.openxmlformats.org/officeDocument/2006/relationships/image" Target="media/image61.jpeg"/><Relationship Id="rId44" Type="http://schemas.openxmlformats.org/officeDocument/2006/relationships/package" Target="embeddings/Microsoft_Word_Document10.docx"/><Relationship Id="rId65" Type="http://schemas.openxmlformats.org/officeDocument/2006/relationships/image" Target="media/image29.emf"/><Relationship Id="rId86" Type="http://schemas.openxmlformats.org/officeDocument/2006/relationships/package" Target="embeddings/Microsoft_Word_Document31.docx"/><Relationship Id="rId130" Type="http://schemas.openxmlformats.org/officeDocument/2006/relationships/image" Target="media/image71.png"/><Relationship Id="rId151" Type="http://schemas.openxmlformats.org/officeDocument/2006/relationships/image" Target="media/image89.png"/><Relationship Id="rId172" Type="http://schemas.openxmlformats.org/officeDocument/2006/relationships/hyperlink" Target="https://github.com/socketio/socket.io-client-java" TargetMode="External"/><Relationship Id="rId13" Type="http://schemas.openxmlformats.org/officeDocument/2006/relationships/image" Target="media/image7.png"/><Relationship Id="rId18" Type="http://schemas.microsoft.com/office/2007/relationships/diagramDrawing" Target="diagrams/drawing1.xml"/><Relationship Id="rId39" Type="http://schemas.openxmlformats.org/officeDocument/2006/relationships/image" Target="media/image16.emf"/><Relationship Id="rId109" Type="http://schemas.openxmlformats.org/officeDocument/2006/relationships/image" Target="media/image51.png"/><Relationship Id="rId34" Type="http://schemas.openxmlformats.org/officeDocument/2006/relationships/footer" Target="footer1.xml"/><Relationship Id="rId50" Type="http://schemas.openxmlformats.org/officeDocument/2006/relationships/package" Target="embeddings/Microsoft_Word_Document13.docx"/><Relationship Id="rId55" Type="http://schemas.openxmlformats.org/officeDocument/2006/relationships/image" Target="media/image24.emf"/><Relationship Id="rId76" Type="http://schemas.openxmlformats.org/officeDocument/2006/relationships/package" Target="embeddings/Microsoft_Word_Document26.docx"/><Relationship Id="rId97" Type="http://schemas.openxmlformats.org/officeDocument/2006/relationships/image" Target="media/image45.emf"/><Relationship Id="rId104" Type="http://schemas.openxmlformats.org/officeDocument/2006/relationships/image" Target="media/image46.jpeg"/><Relationship Id="rId120" Type="http://schemas.openxmlformats.org/officeDocument/2006/relationships/hyperlink" Target="https://www.microsoft.com/en-us/sql-server/sql-server-editions-express" TargetMode="External"/><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6.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package" Target="embeddings/Microsoft_Word_Document34.docx"/><Relationship Id="rId162" Type="http://schemas.openxmlformats.org/officeDocument/2006/relationships/image" Target="media/image100.png"/><Relationship Id="rId183"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Word_Document2.docx"/><Relationship Id="rId40" Type="http://schemas.openxmlformats.org/officeDocument/2006/relationships/package" Target="embeddings/Microsoft_Word_Document8.docx"/><Relationship Id="rId45" Type="http://schemas.openxmlformats.org/officeDocument/2006/relationships/image" Target="media/image19.emf"/><Relationship Id="rId66" Type="http://schemas.openxmlformats.org/officeDocument/2006/relationships/package" Target="embeddings/Microsoft_Word_Document21.docx"/><Relationship Id="rId87" Type="http://schemas.openxmlformats.org/officeDocument/2006/relationships/image" Target="media/image40.emf"/><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5.png"/><Relationship Id="rId178" Type="http://schemas.openxmlformats.org/officeDocument/2006/relationships/image" Target="media/image111.png"/><Relationship Id="rId61" Type="http://schemas.openxmlformats.org/officeDocument/2006/relationships/image" Target="media/image27.emf"/><Relationship Id="rId82" Type="http://schemas.openxmlformats.org/officeDocument/2006/relationships/package" Target="embeddings/Microsoft_Word_Document29.docx"/><Relationship Id="rId152" Type="http://schemas.openxmlformats.org/officeDocument/2006/relationships/image" Target="media/image90.png"/><Relationship Id="rId173" Type="http://schemas.openxmlformats.org/officeDocument/2006/relationships/hyperlink" Target="https://stackoverflow.com/questions/5335306/how-can-i-get-an-event-in-android-spinner-when-the-current-selected-item-is-sele" TargetMode="External"/><Relationship Id="rId19" Type="http://schemas.openxmlformats.org/officeDocument/2006/relationships/image" Target="media/image8.emf"/><Relationship Id="rId14" Type="http://schemas.openxmlformats.org/officeDocument/2006/relationships/diagramData" Target="diagrams/data1.xml"/><Relationship Id="rId30" Type="http://schemas.openxmlformats.org/officeDocument/2006/relationships/package" Target="embeddings/Microsoft_Word_Document5.docx"/><Relationship Id="rId35" Type="http://schemas.openxmlformats.org/officeDocument/2006/relationships/footer" Target="footer2.xml"/><Relationship Id="rId56" Type="http://schemas.openxmlformats.org/officeDocument/2006/relationships/package" Target="embeddings/Microsoft_Word_Document16.docx"/><Relationship Id="rId77" Type="http://schemas.openxmlformats.org/officeDocument/2006/relationships/image" Target="media/image35.emf"/><Relationship Id="rId100" Type="http://schemas.openxmlformats.org/officeDocument/2006/relationships/diagramLayout" Target="diagrams/layout2.xml"/><Relationship Id="rId105" Type="http://schemas.openxmlformats.org/officeDocument/2006/relationships/image" Target="media/image47.png"/><Relationship Id="rId126" Type="http://schemas.openxmlformats.org/officeDocument/2006/relationships/image" Target="media/image67.png"/><Relationship Id="rId147" Type="http://schemas.openxmlformats.org/officeDocument/2006/relationships/image" Target="media/image87.png"/><Relationship Id="rId168" Type="http://schemas.openxmlformats.org/officeDocument/2006/relationships/image" Target="media/image106.png"/><Relationship Id="rId8" Type="http://schemas.openxmlformats.org/officeDocument/2006/relationships/image" Target="media/image2.png"/><Relationship Id="rId51" Type="http://schemas.openxmlformats.org/officeDocument/2006/relationships/image" Target="media/image22.emf"/><Relationship Id="rId72" Type="http://schemas.openxmlformats.org/officeDocument/2006/relationships/package" Target="embeddings/Microsoft_Word_Document24.docx"/><Relationship Id="rId93" Type="http://schemas.openxmlformats.org/officeDocument/2006/relationships/image" Target="media/image43.emf"/><Relationship Id="rId98" Type="http://schemas.openxmlformats.org/officeDocument/2006/relationships/package" Target="embeddings/Microsoft_Word_Document37.docx"/><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image" Target="media/image101.png"/><Relationship Id="rId184"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package" Target="embeddings/Microsoft_Word_Document11.docx"/><Relationship Id="rId67" Type="http://schemas.openxmlformats.org/officeDocument/2006/relationships/image" Target="media/image30.emf"/><Relationship Id="rId116" Type="http://schemas.openxmlformats.org/officeDocument/2006/relationships/image" Target="media/image58.png"/><Relationship Id="rId137" Type="http://schemas.openxmlformats.org/officeDocument/2006/relationships/image" Target="media/image78.png"/><Relationship Id="rId158" Type="http://schemas.openxmlformats.org/officeDocument/2006/relationships/image" Target="media/image96.png"/><Relationship Id="rId20" Type="http://schemas.openxmlformats.org/officeDocument/2006/relationships/package" Target="embeddings/Microsoft_Word_Document.docx"/><Relationship Id="rId41" Type="http://schemas.openxmlformats.org/officeDocument/2006/relationships/image" Target="media/image17.emf"/><Relationship Id="rId62" Type="http://schemas.openxmlformats.org/officeDocument/2006/relationships/package" Target="embeddings/Microsoft_Word_Document19.docx"/><Relationship Id="rId83" Type="http://schemas.openxmlformats.org/officeDocument/2006/relationships/image" Target="media/image38.emf"/><Relationship Id="rId88" Type="http://schemas.openxmlformats.org/officeDocument/2006/relationships/package" Target="embeddings/Microsoft_Word_Document32.docx"/><Relationship Id="rId111" Type="http://schemas.openxmlformats.org/officeDocument/2006/relationships/image" Target="media/image53.jpeg"/><Relationship Id="rId132" Type="http://schemas.openxmlformats.org/officeDocument/2006/relationships/image" Target="media/image73.png"/><Relationship Id="rId153" Type="http://schemas.openxmlformats.org/officeDocument/2006/relationships/image" Target="media/image91.png"/><Relationship Id="rId174" Type="http://schemas.openxmlformats.org/officeDocument/2006/relationships/hyperlink" Target="https://androidcoban.com/su-dung-viewpager-va-tablayout-trong-android.html" TargetMode="External"/><Relationship Id="rId179" Type="http://schemas.openxmlformats.org/officeDocument/2006/relationships/image" Target="media/image112.png"/><Relationship Id="rId15" Type="http://schemas.openxmlformats.org/officeDocument/2006/relationships/diagramLayout" Target="diagrams/layout1.xml"/><Relationship Id="rId36" Type="http://schemas.openxmlformats.org/officeDocument/2006/relationships/hyperlink" Target="https://www.hust.edu.vn/brand-identity" TargetMode="External"/><Relationship Id="rId57" Type="http://schemas.openxmlformats.org/officeDocument/2006/relationships/image" Target="media/image25.emf"/><Relationship Id="rId106" Type="http://schemas.openxmlformats.org/officeDocument/2006/relationships/image" Target="media/image48.png"/><Relationship Id="rId127" Type="http://schemas.openxmlformats.org/officeDocument/2006/relationships/image" Target="media/image68.png"/><Relationship Id="rId10" Type="http://schemas.openxmlformats.org/officeDocument/2006/relationships/image" Target="media/image4.png"/><Relationship Id="rId31" Type="http://schemas.openxmlformats.org/officeDocument/2006/relationships/image" Target="media/image14.emf"/><Relationship Id="rId52" Type="http://schemas.openxmlformats.org/officeDocument/2006/relationships/package" Target="embeddings/Microsoft_Word_Document14.docx"/><Relationship Id="rId73" Type="http://schemas.openxmlformats.org/officeDocument/2006/relationships/image" Target="media/image33.emf"/><Relationship Id="rId78" Type="http://schemas.openxmlformats.org/officeDocument/2006/relationships/package" Target="embeddings/Microsoft_Word_Document27.docx"/><Relationship Id="rId94" Type="http://schemas.openxmlformats.org/officeDocument/2006/relationships/package" Target="embeddings/Microsoft_Word_Document35.docx"/><Relationship Id="rId99" Type="http://schemas.openxmlformats.org/officeDocument/2006/relationships/diagramData" Target="diagrams/data2.xml"/><Relationship Id="rId101" Type="http://schemas.openxmlformats.org/officeDocument/2006/relationships/diagramQuickStyle" Target="diagrams/quickStyle2.xml"/><Relationship Id="rId122" Type="http://schemas.openxmlformats.org/officeDocument/2006/relationships/image" Target="media/image63.png"/><Relationship Id="rId143" Type="http://schemas.openxmlformats.org/officeDocument/2006/relationships/image" Target="media/image84.png"/><Relationship Id="rId148" Type="http://schemas.openxmlformats.org/officeDocument/2006/relationships/hyperlink" Target="https://developer.android.com/studio" TargetMode="External"/><Relationship Id="rId164" Type="http://schemas.openxmlformats.org/officeDocument/2006/relationships/image" Target="media/image102.png"/><Relationship Id="rId169" Type="http://schemas.openxmlformats.org/officeDocument/2006/relationships/image" Target="media/image107.jpe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13.png"/><Relationship Id="rId26" Type="http://schemas.openxmlformats.org/officeDocument/2006/relationships/package" Target="embeddings/Microsoft_Word_Document3.docx"/><Relationship Id="rId47" Type="http://schemas.openxmlformats.org/officeDocument/2006/relationships/image" Target="media/image20.emf"/><Relationship Id="rId68" Type="http://schemas.openxmlformats.org/officeDocument/2006/relationships/package" Target="embeddings/Microsoft_Word_Document22.docx"/><Relationship Id="rId89" Type="http://schemas.openxmlformats.org/officeDocument/2006/relationships/image" Target="media/image41.emf"/><Relationship Id="rId112" Type="http://schemas.openxmlformats.org/officeDocument/2006/relationships/image" Target="media/image54.jpeg"/><Relationship Id="rId133" Type="http://schemas.openxmlformats.org/officeDocument/2006/relationships/image" Target="media/image74.png"/><Relationship Id="rId154" Type="http://schemas.openxmlformats.org/officeDocument/2006/relationships/image" Target="media/image92.png"/><Relationship Id="rId175" Type="http://schemas.openxmlformats.org/officeDocument/2006/relationships/image" Target="media/image108.png"/><Relationship Id="rId16" Type="http://schemas.openxmlformats.org/officeDocument/2006/relationships/diagramQuickStyle" Target="diagrams/quickStyle1.xml"/><Relationship Id="rId37" Type="http://schemas.openxmlformats.org/officeDocument/2006/relationships/image" Target="media/image15.emf"/><Relationship Id="rId58" Type="http://schemas.openxmlformats.org/officeDocument/2006/relationships/package" Target="embeddings/Microsoft_Word_Document17.docx"/><Relationship Id="rId79" Type="http://schemas.openxmlformats.org/officeDocument/2006/relationships/image" Target="media/image36.emf"/><Relationship Id="rId102" Type="http://schemas.openxmlformats.org/officeDocument/2006/relationships/diagramColors" Target="diagrams/colors2.xml"/><Relationship Id="rId123" Type="http://schemas.openxmlformats.org/officeDocument/2006/relationships/image" Target="media/image64.png"/><Relationship Id="rId144" Type="http://schemas.openxmlformats.org/officeDocument/2006/relationships/image" Target="media/image85.png"/><Relationship Id="rId90" Type="http://schemas.openxmlformats.org/officeDocument/2006/relationships/package" Target="embeddings/Microsoft_Word_Document33.docx"/><Relationship Id="rId165" Type="http://schemas.openxmlformats.org/officeDocument/2006/relationships/image" Target="media/image103.png"/><Relationship Id="rId186" Type="http://schemas.microsoft.com/office/2011/relationships/people" Target="people.xml"/><Relationship Id="rId27" Type="http://schemas.openxmlformats.org/officeDocument/2006/relationships/image" Target="media/image12.emf"/><Relationship Id="rId48" Type="http://schemas.openxmlformats.org/officeDocument/2006/relationships/package" Target="embeddings/Microsoft_Word_Document12.docx"/><Relationship Id="rId69" Type="http://schemas.openxmlformats.org/officeDocument/2006/relationships/image" Target="media/image31.emf"/><Relationship Id="rId113" Type="http://schemas.openxmlformats.org/officeDocument/2006/relationships/image" Target="media/image55.jpeg"/><Relationship Id="rId134" Type="http://schemas.openxmlformats.org/officeDocument/2006/relationships/image" Target="media/image75.png"/><Relationship Id="rId80" Type="http://schemas.openxmlformats.org/officeDocument/2006/relationships/package" Target="embeddings/Microsoft_Word_Document28.docx"/><Relationship Id="rId155" Type="http://schemas.openxmlformats.org/officeDocument/2006/relationships/image" Target="media/image93.png"/><Relationship Id="rId176" Type="http://schemas.openxmlformats.org/officeDocument/2006/relationships/image" Target="media/image109.png"/><Relationship Id="rId17" Type="http://schemas.openxmlformats.org/officeDocument/2006/relationships/diagramColors" Target="diagrams/colors1.xml"/><Relationship Id="rId38" Type="http://schemas.openxmlformats.org/officeDocument/2006/relationships/package" Target="embeddings/Microsoft_Word_Document7.docx"/><Relationship Id="rId59" Type="http://schemas.openxmlformats.org/officeDocument/2006/relationships/image" Target="media/image26.emf"/><Relationship Id="rId103" Type="http://schemas.microsoft.com/office/2007/relationships/diagramDrawing" Target="diagrams/drawing2.xml"/><Relationship Id="rId124" Type="http://schemas.openxmlformats.org/officeDocument/2006/relationships/image" Target="media/image65.png"/><Relationship Id="rId70" Type="http://schemas.openxmlformats.org/officeDocument/2006/relationships/package" Target="embeddings/Microsoft_Word_Document23.docx"/><Relationship Id="rId91" Type="http://schemas.openxmlformats.org/officeDocument/2006/relationships/image" Target="media/image42.emf"/><Relationship Id="rId145" Type="http://schemas.openxmlformats.org/officeDocument/2006/relationships/hyperlink" Target="https://bkod.herokuapp.com/serverConfig" TargetMode="External"/><Relationship Id="rId166" Type="http://schemas.openxmlformats.org/officeDocument/2006/relationships/image" Target="media/image10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package" Target="embeddings/Microsoft_Word_Document4.docx"/><Relationship Id="rId49" Type="http://schemas.openxmlformats.org/officeDocument/2006/relationships/image" Target="media/image21.emf"/><Relationship Id="rId114" Type="http://schemas.openxmlformats.org/officeDocument/2006/relationships/image" Target="media/image56.jpeg"/><Relationship Id="rId60" Type="http://schemas.openxmlformats.org/officeDocument/2006/relationships/package" Target="embeddings/Microsoft_Word_Document18.docx"/><Relationship Id="rId81" Type="http://schemas.openxmlformats.org/officeDocument/2006/relationships/image" Target="media/image37.emf"/><Relationship Id="rId135" Type="http://schemas.openxmlformats.org/officeDocument/2006/relationships/image" Target="media/image76.png"/><Relationship Id="rId156" Type="http://schemas.openxmlformats.org/officeDocument/2006/relationships/image" Target="media/image94.png"/><Relationship Id="rId177"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003F3F-B8E5-4B81-BCB3-EEDBAFD1ACEF}"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E570731E-6D39-4692-8B07-E20928088608}">
      <dgm:prSet phldrT="[Text]"/>
      <dgm:spPr/>
      <dgm:t>
        <a:bodyPr/>
        <a:lstStyle/>
        <a:p>
          <a:r>
            <a:rPr lang="en-US" dirty="0" err="1"/>
            <a:t>Quản</a:t>
          </a:r>
          <a:r>
            <a:rPr lang="en-US" dirty="0"/>
            <a:t> </a:t>
          </a:r>
          <a:r>
            <a:rPr lang="en-US" dirty="0" err="1"/>
            <a:t>lý</a:t>
          </a:r>
          <a:r>
            <a:rPr lang="en-US" dirty="0"/>
            <a:t> </a:t>
          </a:r>
          <a:r>
            <a:rPr lang="en-US" dirty="0" err="1"/>
            <a:t>thông</a:t>
          </a:r>
          <a:r>
            <a:rPr lang="en-US" dirty="0"/>
            <a:t> tin </a:t>
          </a:r>
          <a:r>
            <a:rPr lang="en-US" dirty="0" err="1"/>
            <a:t>OpenDay</a:t>
          </a:r>
          <a:endParaRPr lang="en-US" dirty="0"/>
        </a:p>
      </dgm:t>
    </dgm:pt>
    <dgm:pt modelId="{B13EB210-FE7D-43C8-8A7D-8088FC15C76B}" type="parTrans" cxnId="{3FBD4654-378D-4403-B672-7B8E03C80905}">
      <dgm:prSet/>
      <dgm:spPr/>
      <dgm:t>
        <a:bodyPr/>
        <a:lstStyle/>
        <a:p>
          <a:endParaRPr lang="en-US"/>
        </a:p>
      </dgm:t>
    </dgm:pt>
    <dgm:pt modelId="{86C0D1A6-AE3A-4CFB-8264-E801F81519A1}" type="sibTrans" cxnId="{3FBD4654-378D-4403-B672-7B8E03C80905}">
      <dgm:prSet/>
      <dgm:spPr/>
      <dgm:t>
        <a:bodyPr/>
        <a:lstStyle/>
        <a:p>
          <a:endParaRPr lang="en-US"/>
        </a:p>
      </dgm:t>
    </dgm:pt>
    <dgm:pt modelId="{48F99D66-F9A7-43B6-9AE5-683CEA58D472}">
      <dgm:prSet phldrT="[Text]"/>
      <dgm:spPr/>
      <dgm:t>
        <a:bodyPr/>
        <a:lstStyle/>
        <a:p>
          <a:r>
            <a:rPr lang="en-US"/>
            <a:t>QL Tài khoản</a:t>
          </a:r>
          <a:endParaRPr lang="en-US" dirty="0"/>
        </a:p>
      </dgm:t>
    </dgm:pt>
    <dgm:pt modelId="{C5FB0839-A548-4286-985B-D3F84F11B6C8}" type="parTrans" cxnId="{4CE18A51-9A53-428B-B540-847784743BE7}">
      <dgm:prSet/>
      <dgm:spPr/>
      <dgm:t>
        <a:bodyPr/>
        <a:lstStyle/>
        <a:p>
          <a:endParaRPr lang="en-US"/>
        </a:p>
      </dgm:t>
    </dgm:pt>
    <dgm:pt modelId="{AFBC7453-2B57-4D2D-A70B-E43CDD992551}" type="sibTrans" cxnId="{4CE18A51-9A53-428B-B540-847784743BE7}">
      <dgm:prSet/>
      <dgm:spPr/>
      <dgm:t>
        <a:bodyPr/>
        <a:lstStyle/>
        <a:p>
          <a:endParaRPr lang="en-US"/>
        </a:p>
      </dgm:t>
    </dgm:pt>
    <dgm:pt modelId="{79A03B81-B61F-4AC1-9964-F787CAF754D8}">
      <dgm:prSet phldrT="[Text]"/>
      <dgm:spPr/>
      <dgm:t>
        <a:bodyPr/>
        <a:lstStyle/>
        <a:p>
          <a:r>
            <a:rPr lang="en-US" dirty="0" err="1"/>
            <a:t>Hỗ</a:t>
          </a:r>
          <a:r>
            <a:rPr lang="en-US" dirty="0"/>
            <a:t> </a:t>
          </a:r>
          <a:r>
            <a:rPr lang="en-US" dirty="0" err="1"/>
            <a:t>trợ</a:t>
          </a:r>
          <a:r>
            <a:rPr lang="en-US" dirty="0"/>
            <a:t> </a:t>
          </a:r>
          <a:r>
            <a:rPr lang="en-US" dirty="0" err="1"/>
            <a:t>nóng</a:t>
          </a:r>
          <a:endParaRPr lang="en-US" dirty="0"/>
        </a:p>
      </dgm:t>
    </dgm:pt>
    <dgm:pt modelId="{7ED5BB4B-F8A5-425B-8885-BF3423B55B68}" type="parTrans" cxnId="{B5C2CEC2-6481-4B6A-A40F-2A6B08EF01F5}">
      <dgm:prSet/>
      <dgm:spPr/>
      <dgm:t>
        <a:bodyPr/>
        <a:lstStyle/>
        <a:p>
          <a:endParaRPr lang="en-US"/>
        </a:p>
      </dgm:t>
    </dgm:pt>
    <dgm:pt modelId="{5B2864B5-F7B8-4F63-8AED-F7409AEE0A31}" type="sibTrans" cxnId="{B5C2CEC2-6481-4B6A-A40F-2A6B08EF01F5}">
      <dgm:prSet/>
      <dgm:spPr/>
      <dgm:t>
        <a:bodyPr/>
        <a:lstStyle/>
        <a:p>
          <a:endParaRPr lang="en-US"/>
        </a:p>
      </dgm:t>
    </dgm:pt>
    <dgm:pt modelId="{64F4B350-F90F-4592-A7AF-CF7D77A144D6}">
      <dgm:prSet phldrT="[Text]"/>
      <dgm:spPr/>
      <dgm:t>
        <a:bodyPr/>
        <a:lstStyle/>
        <a:p>
          <a:r>
            <a:rPr lang="en-US" dirty="0"/>
            <a:t>Đăng </a:t>
          </a:r>
          <a:r>
            <a:rPr lang="en-US" dirty="0" err="1"/>
            <a:t>kí</a:t>
          </a:r>
          <a:endParaRPr lang="en-US" dirty="0"/>
        </a:p>
      </dgm:t>
    </dgm:pt>
    <dgm:pt modelId="{21243E6C-B562-497B-BC83-5E9A355DE5F9}" type="parTrans" cxnId="{8511C986-4CDC-4766-8B56-AEDCB1E65E4C}">
      <dgm:prSet/>
      <dgm:spPr/>
      <dgm:t>
        <a:bodyPr/>
        <a:lstStyle/>
        <a:p>
          <a:endParaRPr lang="en-US"/>
        </a:p>
      </dgm:t>
    </dgm:pt>
    <dgm:pt modelId="{E9A31956-14D3-4ED3-930F-2ABD8568C0B7}" type="sibTrans" cxnId="{8511C986-4CDC-4766-8B56-AEDCB1E65E4C}">
      <dgm:prSet/>
      <dgm:spPr/>
      <dgm:t>
        <a:bodyPr/>
        <a:lstStyle/>
        <a:p>
          <a:endParaRPr lang="en-US"/>
        </a:p>
      </dgm:t>
    </dgm:pt>
    <dgm:pt modelId="{C3FC7606-87A1-4A53-A7C0-2098BA8573CA}">
      <dgm:prSet phldrT="[Text]"/>
      <dgm:spPr/>
      <dgm:t>
        <a:bodyPr/>
        <a:lstStyle/>
        <a:p>
          <a:r>
            <a:rPr lang="en-US" dirty="0"/>
            <a:t>Đăng </a:t>
          </a:r>
          <a:r>
            <a:rPr lang="en-US" dirty="0" err="1"/>
            <a:t>nhập</a:t>
          </a:r>
          <a:endParaRPr lang="en-US" dirty="0"/>
        </a:p>
      </dgm:t>
    </dgm:pt>
    <dgm:pt modelId="{7AEBDCDA-C758-4E30-9899-A34058740490}" type="parTrans" cxnId="{DAF25121-5D04-457A-9532-587C3EA9E536}">
      <dgm:prSet/>
      <dgm:spPr/>
      <dgm:t>
        <a:bodyPr/>
        <a:lstStyle/>
        <a:p>
          <a:endParaRPr lang="en-US"/>
        </a:p>
      </dgm:t>
    </dgm:pt>
    <dgm:pt modelId="{313AF13E-2123-41E5-A429-456A8AB6F038}" type="sibTrans" cxnId="{DAF25121-5D04-457A-9532-587C3EA9E536}">
      <dgm:prSet/>
      <dgm:spPr/>
      <dgm:t>
        <a:bodyPr/>
        <a:lstStyle/>
        <a:p>
          <a:endParaRPr lang="en-US"/>
        </a:p>
      </dgm:t>
    </dgm:pt>
    <dgm:pt modelId="{6483475D-0E09-49A6-8126-19CD883252B6}">
      <dgm:prSet phldrT="[Text]"/>
      <dgm:spPr/>
      <dgm:t>
        <a:bodyPr/>
        <a:lstStyle/>
        <a:p>
          <a:r>
            <a:rPr lang="en-US" dirty="0" err="1"/>
            <a:t>Phân</a:t>
          </a:r>
          <a:r>
            <a:rPr lang="en-US" dirty="0"/>
            <a:t> quyền</a:t>
          </a:r>
        </a:p>
      </dgm:t>
    </dgm:pt>
    <dgm:pt modelId="{4F7F184E-E67B-436F-8439-CCB095143446}" type="parTrans" cxnId="{6E76465A-2FE4-43B8-8420-B02B0BC4799A}">
      <dgm:prSet/>
      <dgm:spPr/>
      <dgm:t>
        <a:bodyPr/>
        <a:lstStyle/>
        <a:p>
          <a:endParaRPr lang="en-US"/>
        </a:p>
      </dgm:t>
    </dgm:pt>
    <dgm:pt modelId="{43B9E113-08AF-4380-849F-61DBC685CE22}" type="sibTrans" cxnId="{6E76465A-2FE4-43B8-8420-B02B0BC4799A}">
      <dgm:prSet/>
      <dgm:spPr/>
      <dgm:t>
        <a:bodyPr/>
        <a:lstStyle/>
        <a:p>
          <a:endParaRPr lang="en-US"/>
        </a:p>
      </dgm:t>
    </dgm:pt>
    <dgm:pt modelId="{1BC337D5-5AAB-411B-97A2-E8A2E7B3B880}">
      <dgm:prSet phldrT="[Text]"/>
      <dgm:spPr/>
      <dgm:t>
        <a:bodyPr/>
        <a:lstStyle/>
        <a:p>
          <a:r>
            <a:rPr lang="en-US" dirty="0" err="1"/>
            <a:t>Xác</a:t>
          </a:r>
          <a:r>
            <a:rPr lang="en-US" dirty="0"/>
            <a:t> </a:t>
          </a:r>
          <a:r>
            <a:rPr lang="en-US" dirty="0" err="1"/>
            <a:t>thực</a:t>
          </a:r>
          <a:r>
            <a:rPr lang="en-US" dirty="0"/>
            <a:t> quyền</a:t>
          </a:r>
        </a:p>
      </dgm:t>
    </dgm:pt>
    <dgm:pt modelId="{B7C5673F-4E17-4F07-AE5C-27681F751B65}" type="parTrans" cxnId="{532A2862-B59D-4EA0-B81C-9B73440E7CC2}">
      <dgm:prSet/>
      <dgm:spPr/>
      <dgm:t>
        <a:bodyPr/>
        <a:lstStyle/>
        <a:p>
          <a:endParaRPr lang="en-US"/>
        </a:p>
      </dgm:t>
    </dgm:pt>
    <dgm:pt modelId="{F16FA56C-20BC-4896-8B01-77E920AD8BEC}" type="sibTrans" cxnId="{532A2862-B59D-4EA0-B81C-9B73440E7CC2}">
      <dgm:prSet/>
      <dgm:spPr/>
      <dgm:t>
        <a:bodyPr/>
        <a:lstStyle/>
        <a:p>
          <a:endParaRPr lang="en-US"/>
        </a:p>
      </dgm:t>
    </dgm:pt>
    <dgm:pt modelId="{722DFA16-4900-41EE-AB12-4A3F8F8B6AD0}">
      <dgm:prSet phldrT="[Text]"/>
      <dgm:spPr/>
      <dgm:t>
        <a:bodyPr/>
        <a:lstStyle/>
        <a:p>
          <a:r>
            <a:rPr lang="en-US" dirty="0" err="1"/>
            <a:t>Gọi</a:t>
          </a:r>
          <a:r>
            <a:rPr lang="en-US" dirty="0"/>
            <a:t> </a:t>
          </a:r>
          <a:r>
            <a:rPr lang="en-US" dirty="0" err="1"/>
            <a:t>điện</a:t>
          </a:r>
          <a:r>
            <a:rPr lang="en-US" dirty="0"/>
            <a:t> </a:t>
          </a:r>
          <a:r>
            <a:rPr lang="en-US" dirty="0" err="1"/>
            <a:t>thoại</a:t>
          </a:r>
          <a:r>
            <a:rPr lang="en-US" dirty="0"/>
            <a:t> hotline</a:t>
          </a:r>
        </a:p>
      </dgm:t>
    </dgm:pt>
    <dgm:pt modelId="{324AEFA2-135C-452A-B632-D165AB5A81F5}" type="parTrans" cxnId="{93E8ACDA-336E-45C7-B951-D47C7E551331}">
      <dgm:prSet/>
      <dgm:spPr/>
      <dgm:t>
        <a:bodyPr/>
        <a:lstStyle/>
        <a:p>
          <a:endParaRPr lang="en-US"/>
        </a:p>
      </dgm:t>
    </dgm:pt>
    <dgm:pt modelId="{3B21F6D5-A763-401E-B612-5431F6DC1C9A}" type="sibTrans" cxnId="{93E8ACDA-336E-45C7-B951-D47C7E551331}">
      <dgm:prSet/>
      <dgm:spPr/>
      <dgm:t>
        <a:bodyPr/>
        <a:lstStyle/>
        <a:p>
          <a:endParaRPr lang="en-US"/>
        </a:p>
      </dgm:t>
    </dgm:pt>
    <dgm:pt modelId="{F30CFF3F-693A-41F8-AF3B-56134EB4C188}">
      <dgm:prSet phldrT="[Text]"/>
      <dgm:spPr/>
      <dgm:t>
        <a:bodyPr/>
        <a:lstStyle/>
        <a:p>
          <a:r>
            <a:rPr lang="en-US" dirty="0" err="1"/>
            <a:t>Gửi</a:t>
          </a:r>
          <a:r>
            <a:rPr lang="en-US" dirty="0"/>
            <a:t> tin </a:t>
          </a:r>
          <a:r>
            <a:rPr lang="en-US" dirty="0" err="1"/>
            <a:t>nhắn</a:t>
          </a:r>
          <a:r>
            <a:rPr lang="en-US" dirty="0"/>
            <a:t> hotline</a:t>
          </a:r>
        </a:p>
      </dgm:t>
    </dgm:pt>
    <dgm:pt modelId="{EF51E389-8CC0-4A57-9172-3114B2EC5DBD}" type="parTrans" cxnId="{72CF8446-A9E6-4336-8454-DA9A0BDD352D}">
      <dgm:prSet/>
      <dgm:spPr/>
      <dgm:t>
        <a:bodyPr/>
        <a:lstStyle/>
        <a:p>
          <a:endParaRPr lang="en-US"/>
        </a:p>
      </dgm:t>
    </dgm:pt>
    <dgm:pt modelId="{FC1B1E7D-522C-488C-A95E-DBF36EE4B3D3}" type="sibTrans" cxnId="{72CF8446-A9E6-4336-8454-DA9A0BDD352D}">
      <dgm:prSet/>
      <dgm:spPr/>
      <dgm:t>
        <a:bodyPr/>
        <a:lstStyle/>
        <a:p>
          <a:endParaRPr lang="en-US"/>
        </a:p>
      </dgm:t>
    </dgm:pt>
    <dgm:pt modelId="{E3A0F4CC-6713-4125-8D86-FCB863D1035D}">
      <dgm:prSet phldrT="[Text]"/>
      <dgm:spPr/>
      <dgm:t>
        <a:bodyPr/>
        <a:lstStyle/>
        <a:p>
          <a:r>
            <a:rPr lang="en-US"/>
            <a:t>Chat với admin</a:t>
          </a:r>
          <a:endParaRPr lang="en-US" dirty="0"/>
        </a:p>
      </dgm:t>
    </dgm:pt>
    <dgm:pt modelId="{191286C5-8593-48BE-B4FB-8A84F7A35FF4}" type="parTrans" cxnId="{15DC9CB0-241C-4BB9-9898-66B425D2FA0F}">
      <dgm:prSet/>
      <dgm:spPr/>
      <dgm:t>
        <a:bodyPr/>
        <a:lstStyle/>
        <a:p>
          <a:endParaRPr lang="en-US"/>
        </a:p>
      </dgm:t>
    </dgm:pt>
    <dgm:pt modelId="{3FBD0A2C-88E5-4151-A28F-19E939B73335}" type="sibTrans" cxnId="{15DC9CB0-241C-4BB9-9898-66B425D2FA0F}">
      <dgm:prSet/>
      <dgm:spPr/>
      <dgm:t>
        <a:bodyPr/>
        <a:lstStyle/>
        <a:p>
          <a:endParaRPr lang="en-US"/>
        </a:p>
      </dgm:t>
    </dgm:pt>
    <dgm:pt modelId="{B1B46DAE-EB7F-4398-B32D-BFF5C38235F6}">
      <dgm:prSet phldrT="[Text]"/>
      <dgm:spPr/>
      <dgm:t>
        <a:bodyPr/>
        <a:lstStyle/>
        <a:p>
          <a:r>
            <a:rPr lang="en-US" dirty="0"/>
            <a:t>Chat 1-1 (*)</a:t>
          </a:r>
        </a:p>
      </dgm:t>
    </dgm:pt>
    <dgm:pt modelId="{7237C0A6-611C-425E-84CF-66D390FF6C58}" type="sibTrans" cxnId="{76C4B79C-D749-4DD1-9AD7-AF5BA34A8E36}">
      <dgm:prSet/>
      <dgm:spPr/>
      <dgm:t>
        <a:bodyPr/>
        <a:lstStyle/>
        <a:p>
          <a:endParaRPr lang="en-US"/>
        </a:p>
      </dgm:t>
    </dgm:pt>
    <dgm:pt modelId="{DBA164FC-FF29-4156-9BA8-DF42A04D0D51}" type="parTrans" cxnId="{76C4B79C-D749-4DD1-9AD7-AF5BA34A8E36}">
      <dgm:prSet/>
      <dgm:spPr/>
      <dgm:t>
        <a:bodyPr/>
        <a:lstStyle/>
        <a:p>
          <a:endParaRPr lang="en-US"/>
        </a:p>
      </dgm:t>
    </dgm:pt>
    <dgm:pt modelId="{470BCF5E-C16B-4B5A-A36E-AE64245F3973}">
      <dgm:prSet phldrT="[Text]"/>
      <dgm:spPr/>
      <dgm:t>
        <a:bodyPr/>
        <a:lstStyle/>
        <a:p>
          <a:r>
            <a:rPr lang="en-US" dirty="0"/>
            <a:t>QL Tin </a:t>
          </a:r>
          <a:r>
            <a:rPr lang="en-US" dirty="0" err="1"/>
            <a:t>tức</a:t>
          </a:r>
          <a:endParaRPr lang="en-US" dirty="0"/>
        </a:p>
      </dgm:t>
    </dgm:pt>
    <dgm:pt modelId="{B9C95E5E-7235-418F-8B28-D38B75A135B3}" type="parTrans" cxnId="{CEEF6BC5-E7E6-4A73-A1D8-F016176C9D43}">
      <dgm:prSet/>
      <dgm:spPr/>
      <dgm:t>
        <a:bodyPr/>
        <a:lstStyle/>
        <a:p>
          <a:endParaRPr lang="en-US"/>
        </a:p>
      </dgm:t>
    </dgm:pt>
    <dgm:pt modelId="{F6D34580-FCF1-477E-AAED-DB8B804215EB}" type="sibTrans" cxnId="{CEEF6BC5-E7E6-4A73-A1D8-F016176C9D43}">
      <dgm:prSet/>
      <dgm:spPr/>
      <dgm:t>
        <a:bodyPr/>
        <a:lstStyle/>
        <a:p>
          <a:endParaRPr lang="en-US"/>
        </a:p>
      </dgm:t>
    </dgm:pt>
    <dgm:pt modelId="{41D79A17-D6A0-4EF0-B47A-D7782A4524F6}">
      <dgm:prSet phldrT="[Text]"/>
      <dgm:spPr/>
      <dgm:t>
        <a:bodyPr/>
        <a:lstStyle/>
        <a:p>
          <a:r>
            <a:rPr lang="en-US" dirty="0" err="1"/>
            <a:t>Hiển</a:t>
          </a:r>
          <a:r>
            <a:rPr lang="en-US" dirty="0"/>
            <a:t> </a:t>
          </a:r>
          <a:r>
            <a:rPr lang="en-US" dirty="0" err="1"/>
            <a:t>thị</a:t>
          </a:r>
          <a:r>
            <a:rPr lang="en-US" dirty="0"/>
            <a:t> list </a:t>
          </a:r>
          <a:r>
            <a:rPr lang="en-US" dirty="0" err="1"/>
            <a:t>tiêu</a:t>
          </a:r>
          <a:r>
            <a:rPr lang="en-US" dirty="0"/>
            <a:t> </a:t>
          </a:r>
          <a:r>
            <a:rPr lang="en-US" dirty="0" err="1"/>
            <a:t>đề</a:t>
          </a:r>
          <a:r>
            <a:rPr lang="en-US" dirty="0"/>
            <a:t> tin </a:t>
          </a:r>
          <a:r>
            <a:rPr lang="en-US" dirty="0" err="1"/>
            <a:t>tức</a:t>
          </a:r>
          <a:endParaRPr lang="en-US" dirty="0"/>
        </a:p>
      </dgm:t>
    </dgm:pt>
    <dgm:pt modelId="{D9FCBD40-2FCF-4DBA-A250-A77EDAA3A25A}" type="parTrans" cxnId="{18BE25B9-29FC-4BF0-8F3C-FED7B7D71FEE}">
      <dgm:prSet/>
      <dgm:spPr/>
      <dgm:t>
        <a:bodyPr/>
        <a:lstStyle/>
        <a:p>
          <a:endParaRPr lang="en-US"/>
        </a:p>
      </dgm:t>
    </dgm:pt>
    <dgm:pt modelId="{C09B388B-7DD2-45DB-9D08-5DD9A64118AC}" type="sibTrans" cxnId="{18BE25B9-29FC-4BF0-8F3C-FED7B7D71FEE}">
      <dgm:prSet/>
      <dgm:spPr/>
      <dgm:t>
        <a:bodyPr/>
        <a:lstStyle/>
        <a:p>
          <a:endParaRPr lang="en-US"/>
        </a:p>
      </dgm:t>
    </dgm:pt>
    <dgm:pt modelId="{4DB0F7E2-663D-4ED4-AB18-AC4724C51610}">
      <dgm:prSet phldrT="[Text]"/>
      <dgm:spPr/>
      <dgm:t>
        <a:bodyPr/>
        <a:lstStyle/>
        <a:p>
          <a:r>
            <a:rPr lang="en-US" dirty="0" err="1"/>
            <a:t>Xem</a:t>
          </a:r>
          <a:r>
            <a:rPr lang="en-US" dirty="0"/>
            <a:t> tin </a:t>
          </a:r>
          <a:r>
            <a:rPr lang="en-US" dirty="0" err="1"/>
            <a:t>tức</a:t>
          </a:r>
          <a:endParaRPr lang="en-US" dirty="0"/>
        </a:p>
      </dgm:t>
    </dgm:pt>
    <dgm:pt modelId="{468F5936-8B13-497E-99E0-BC02BAB2A7EE}" type="parTrans" cxnId="{BC6119CD-78C5-4D76-A4E4-9FA2C8785FDE}">
      <dgm:prSet/>
      <dgm:spPr/>
      <dgm:t>
        <a:bodyPr/>
        <a:lstStyle/>
        <a:p>
          <a:endParaRPr lang="en-US"/>
        </a:p>
      </dgm:t>
    </dgm:pt>
    <dgm:pt modelId="{49D73423-F517-4734-A0D6-C0DD773CD759}" type="sibTrans" cxnId="{BC6119CD-78C5-4D76-A4E4-9FA2C8785FDE}">
      <dgm:prSet/>
      <dgm:spPr/>
      <dgm:t>
        <a:bodyPr/>
        <a:lstStyle/>
        <a:p>
          <a:endParaRPr lang="en-US"/>
        </a:p>
      </dgm:t>
    </dgm:pt>
    <dgm:pt modelId="{247B51D5-8732-414B-B1C0-55217041BC2D}">
      <dgm:prSet phldrT="[Text]"/>
      <dgm:spPr/>
      <dgm:t>
        <a:bodyPr/>
        <a:lstStyle/>
        <a:p>
          <a:r>
            <a:rPr lang="en-US" dirty="0" err="1"/>
            <a:t>Bổ</a:t>
          </a:r>
          <a:r>
            <a:rPr lang="en-US" dirty="0"/>
            <a:t> sung link tin </a:t>
          </a:r>
          <a:r>
            <a:rPr lang="en-US" dirty="0" err="1"/>
            <a:t>tức</a:t>
          </a:r>
          <a:endParaRPr lang="en-US" dirty="0"/>
        </a:p>
      </dgm:t>
    </dgm:pt>
    <dgm:pt modelId="{46BEB9CE-2D56-476A-80BD-6C478082FB39}" type="parTrans" cxnId="{209B15CD-52A1-4094-AD5C-C3AB3EF0DB3F}">
      <dgm:prSet/>
      <dgm:spPr/>
      <dgm:t>
        <a:bodyPr/>
        <a:lstStyle/>
        <a:p>
          <a:endParaRPr lang="en-US"/>
        </a:p>
      </dgm:t>
    </dgm:pt>
    <dgm:pt modelId="{729C8B21-61DB-488D-A43B-1895B0E96028}" type="sibTrans" cxnId="{209B15CD-52A1-4094-AD5C-C3AB3EF0DB3F}">
      <dgm:prSet/>
      <dgm:spPr/>
      <dgm:t>
        <a:bodyPr/>
        <a:lstStyle/>
        <a:p>
          <a:endParaRPr lang="en-US"/>
        </a:p>
      </dgm:t>
    </dgm:pt>
    <dgm:pt modelId="{FDDF3651-A27D-4CDC-8B82-3C661D76B640}">
      <dgm:prSet phldrT="[Text]"/>
      <dgm:spPr/>
      <dgm:t>
        <a:bodyPr/>
        <a:lstStyle/>
        <a:p>
          <a:r>
            <a:rPr lang="en-US" dirty="0"/>
            <a:t>QL </a:t>
          </a:r>
          <a:r>
            <a:rPr lang="en-US" dirty="0" err="1"/>
            <a:t>Lịch</a:t>
          </a:r>
          <a:r>
            <a:rPr lang="en-US" dirty="0"/>
            <a:t> </a:t>
          </a:r>
          <a:r>
            <a:rPr lang="en-US" dirty="0" err="1"/>
            <a:t>trình</a:t>
          </a:r>
          <a:endParaRPr lang="en-US" dirty="0"/>
        </a:p>
      </dgm:t>
    </dgm:pt>
    <dgm:pt modelId="{2F9F265D-6F46-4CEB-BE54-60D954E7072F}" type="parTrans" cxnId="{C914F3D4-0E60-4405-BDED-F0DE73B7B87A}">
      <dgm:prSet/>
      <dgm:spPr/>
      <dgm:t>
        <a:bodyPr/>
        <a:lstStyle/>
        <a:p>
          <a:endParaRPr lang="en-US"/>
        </a:p>
      </dgm:t>
    </dgm:pt>
    <dgm:pt modelId="{3697F56E-B359-4BB6-A142-57CC5C79451E}" type="sibTrans" cxnId="{C914F3D4-0E60-4405-BDED-F0DE73B7B87A}">
      <dgm:prSet/>
      <dgm:spPr/>
      <dgm:t>
        <a:bodyPr/>
        <a:lstStyle/>
        <a:p>
          <a:endParaRPr lang="en-US"/>
        </a:p>
      </dgm:t>
    </dgm:pt>
    <dgm:pt modelId="{B3104C96-E29E-4601-9A37-92530CD9E478}">
      <dgm:prSet phldrT="[Text]"/>
      <dgm:spPr/>
      <dgm:t>
        <a:bodyPr/>
        <a:lstStyle/>
        <a:p>
          <a:r>
            <a:rPr lang="en-US" dirty="0" err="1"/>
            <a:t>Thêm</a:t>
          </a:r>
          <a:r>
            <a:rPr lang="en-US" dirty="0"/>
            <a:t>/</a:t>
          </a:r>
          <a:r>
            <a:rPr lang="en-US" dirty="0" err="1"/>
            <a:t>Sửa</a:t>
          </a:r>
          <a:r>
            <a:rPr lang="en-US" dirty="0"/>
            <a:t>/</a:t>
          </a:r>
          <a:r>
            <a:rPr lang="en-US" dirty="0" err="1"/>
            <a:t>Xóa</a:t>
          </a:r>
          <a:endParaRPr lang="en-US" dirty="0"/>
        </a:p>
      </dgm:t>
    </dgm:pt>
    <dgm:pt modelId="{9B4DA8F0-A0A3-4529-ABDD-C921442BE58C}" type="parTrans" cxnId="{9475AE4D-D1CF-4B1F-BD37-AB3F50752560}">
      <dgm:prSet/>
      <dgm:spPr/>
      <dgm:t>
        <a:bodyPr/>
        <a:lstStyle/>
        <a:p>
          <a:endParaRPr lang="en-US"/>
        </a:p>
      </dgm:t>
    </dgm:pt>
    <dgm:pt modelId="{9C8E2F13-2890-4ACB-9041-EE4CC0412DB8}" type="sibTrans" cxnId="{9475AE4D-D1CF-4B1F-BD37-AB3F50752560}">
      <dgm:prSet/>
      <dgm:spPr/>
      <dgm:t>
        <a:bodyPr/>
        <a:lstStyle/>
        <a:p>
          <a:endParaRPr lang="en-US"/>
        </a:p>
      </dgm:t>
    </dgm:pt>
    <dgm:pt modelId="{FB9442EE-D164-4828-90E9-1FF4114AEEDF}">
      <dgm:prSet phldrT="[Text]"/>
      <dgm:spPr/>
      <dgm:t>
        <a:bodyPr/>
        <a:lstStyle/>
        <a:p>
          <a:r>
            <a:rPr lang="en-US" dirty="0" err="1"/>
            <a:t>Xem</a:t>
          </a:r>
          <a:r>
            <a:rPr lang="en-US" dirty="0"/>
            <a:t> </a:t>
          </a:r>
          <a:r>
            <a:rPr lang="en-US" dirty="0" err="1"/>
            <a:t>bản</a:t>
          </a:r>
          <a:r>
            <a:rPr lang="en-US" dirty="0"/>
            <a:t> </a:t>
          </a:r>
          <a:r>
            <a:rPr lang="en-US" dirty="0" err="1"/>
            <a:t>đồ</a:t>
          </a:r>
          <a:endParaRPr lang="en-US" dirty="0"/>
        </a:p>
      </dgm:t>
    </dgm:pt>
    <dgm:pt modelId="{63AEDCE4-7FFD-4D9D-AA88-5D49D942A6B8}" type="parTrans" cxnId="{D4AF37DC-32AB-48D8-9BCC-ADBEDFDB79AC}">
      <dgm:prSet/>
      <dgm:spPr/>
      <dgm:t>
        <a:bodyPr/>
        <a:lstStyle/>
        <a:p>
          <a:endParaRPr lang="en-US"/>
        </a:p>
      </dgm:t>
    </dgm:pt>
    <dgm:pt modelId="{8C8437ED-3CE5-4CE3-9693-40AAE6C6DA63}" type="sibTrans" cxnId="{D4AF37DC-32AB-48D8-9BCC-ADBEDFDB79AC}">
      <dgm:prSet/>
      <dgm:spPr/>
      <dgm:t>
        <a:bodyPr/>
        <a:lstStyle/>
        <a:p>
          <a:endParaRPr lang="en-US"/>
        </a:p>
      </dgm:t>
    </dgm:pt>
    <dgm:pt modelId="{27054785-F602-4469-A261-C8AE257AF43C}">
      <dgm:prSet phldrT="[Text]"/>
      <dgm:spPr/>
      <dgm:t>
        <a:bodyPr/>
        <a:lstStyle/>
        <a:p>
          <a:r>
            <a:rPr lang="en-US" dirty="0" err="1"/>
            <a:t>Xem</a:t>
          </a:r>
          <a:endParaRPr lang="en-US" dirty="0"/>
        </a:p>
      </dgm:t>
    </dgm:pt>
    <dgm:pt modelId="{BED84CB4-598B-49BD-A07B-017C17A15640}" type="parTrans" cxnId="{D3947512-5987-4CEF-863F-BF313AED6EAC}">
      <dgm:prSet/>
      <dgm:spPr/>
      <dgm:t>
        <a:bodyPr/>
        <a:lstStyle/>
        <a:p>
          <a:endParaRPr lang="en-US"/>
        </a:p>
      </dgm:t>
    </dgm:pt>
    <dgm:pt modelId="{516108C6-6FC3-46F5-AA88-3737CB077DA0}" type="sibTrans" cxnId="{D3947512-5987-4CEF-863F-BF313AED6EAC}">
      <dgm:prSet/>
      <dgm:spPr/>
      <dgm:t>
        <a:bodyPr/>
        <a:lstStyle/>
        <a:p>
          <a:endParaRPr lang="en-US"/>
        </a:p>
      </dgm:t>
    </dgm:pt>
    <dgm:pt modelId="{1851BF11-63F9-46FA-985F-479D83DD9C39}">
      <dgm:prSet phldrT="[Text]"/>
      <dgm:spPr/>
      <dgm:t>
        <a:bodyPr/>
        <a:lstStyle/>
        <a:p>
          <a:r>
            <a:rPr lang="en-US" dirty="0" err="1"/>
            <a:t>Xem bản</a:t>
          </a:r>
          <a:r>
            <a:rPr lang="en-US" dirty="0"/>
            <a:t> </a:t>
          </a:r>
          <a:r>
            <a:rPr lang="en-US" dirty="0" err="1"/>
            <a:t>đồ</a:t>
          </a:r>
          <a:r>
            <a:rPr lang="en-US" dirty="0"/>
            <a:t> Google</a:t>
          </a:r>
        </a:p>
      </dgm:t>
    </dgm:pt>
    <dgm:pt modelId="{53BFE34A-44A6-443B-B44B-3A707A2FCBDB}" type="parTrans" cxnId="{47E61619-3E45-44B3-A471-C39E9EDE0416}">
      <dgm:prSet/>
      <dgm:spPr/>
      <dgm:t>
        <a:bodyPr/>
        <a:lstStyle/>
        <a:p>
          <a:endParaRPr lang="en-US"/>
        </a:p>
      </dgm:t>
    </dgm:pt>
    <dgm:pt modelId="{F1A26823-9964-43D9-9357-1251FDCB6404}" type="sibTrans" cxnId="{47E61619-3E45-44B3-A471-C39E9EDE0416}">
      <dgm:prSet/>
      <dgm:spPr/>
      <dgm:t>
        <a:bodyPr/>
        <a:lstStyle/>
        <a:p>
          <a:endParaRPr lang="en-US"/>
        </a:p>
      </dgm:t>
    </dgm:pt>
    <dgm:pt modelId="{D56EFC7A-20BB-4D6C-8241-06969FA5FE17}">
      <dgm:prSet phldrT="[Text]"/>
      <dgm:spPr/>
      <dgm:t>
        <a:bodyPr/>
        <a:lstStyle/>
        <a:p>
          <a:r>
            <a:rPr lang="en-US" dirty="0" err="1"/>
            <a:t>Xem bản</a:t>
          </a:r>
          <a:r>
            <a:rPr lang="en-US" dirty="0"/>
            <a:t> </a:t>
          </a:r>
          <a:r>
            <a:rPr lang="en-US" dirty="0" err="1"/>
            <a:t>đồ</a:t>
          </a:r>
          <a:r>
            <a:rPr lang="en-US" dirty="0"/>
            <a:t> </a:t>
          </a:r>
          <a:r>
            <a:rPr lang="en-US" dirty="0" err="1"/>
            <a:t>ảnh</a:t>
          </a:r>
          <a:endParaRPr lang="en-US" dirty="0"/>
        </a:p>
      </dgm:t>
    </dgm:pt>
    <dgm:pt modelId="{E3103150-AFD0-47C8-94A5-57B07BA9F57C}" type="parTrans" cxnId="{0CFAC0C2-99B3-42D3-8420-6256519EE9D2}">
      <dgm:prSet/>
      <dgm:spPr/>
      <dgm:t>
        <a:bodyPr/>
        <a:lstStyle/>
        <a:p>
          <a:endParaRPr lang="en-US"/>
        </a:p>
      </dgm:t>
    </dgm:pt>
    <dgm:pt modelId="{D064E5B7-821C-4DEE-9D8C-774175AA837B}" type="sibTrans" cxnId="{0CFAC0C2-99B3-42D3-8420-6256519EE9D2}">
      <dgm:prSet/>
      <dgm:spPr/>
      <dgm:t>
        <a:bodyPr/>
        <a:lstStyle/>
        <a:p>
          <a:endParaRPr lang="en-US"/>
        </a:p>
      </dgm:t>
    </dgm:pt>
    <dgm:pt modelId="{F272CB1F-1057-4AF4-B6DC-275F4F3618B3}">
      <dgm:prSet phldrT="[Text]"/>
      <dgm:spPr/>
      <dgm:t>
        <a:bodyPr/>
        <a:lstStyle/>
        <a:p>
          <a:r>
            <a:rPr lang="en-US" dirty="0"/>
            <a:t>Xem bản đồ AR</a:t>
          </a:r>
        </a:p>
      </dgm:t>
    </dgm:pt>
    <dgm:pt modelId="{25AA6C4A-C5C5-4673-B22B-13011C97CAEF}" type="parTrans" cxnId="{C34C32F7-1383-4016-B6FB-1F7611120340}">
      <dgm:prSet/>
      <dgm:spPr/>
      <dgm:t>
        <a:bodyPr/>
        <a:lstStyle/>
        <a:p>
          <a:endParaRPr lang="en-US"/>
        </a:p>
      </dgm:t>
    </dgm:pt>
    <dgm:pt modelId="{39A9A7F4-E52D-4334-A4EB-998BE732A71F}" type="sibTrans" cxnId="{C34C32F7-1383-4016-B6FB-1F7611120340}">
      <dgm:prSet/>
      <dgm:spPr/>
      <dgm:t>
        <a:bodyPr/>
        <a:lstStyle/>
        <a:p>
          <a:endParaRPr lang="en-US"/>
        </a:p>
      </dgm:t>
    </dgm:pt>
    <dgm:pt modelId="{2DA2822B-2140-46DD-A92A-4021FD9CE4D2}">
      <dgm:prSet phldrT="[Text]"/>
      <dgm:spPr/>
      <dgm:t>
        <a:bodyPr/>
        <a:lstStyle/>
        <a:p>
          <a:r>
            <a:rPr lang="en-US" dirty="0"/>
            <a:t>QL </a:t>
          </a:r>
          <a:r>
            <a:rPr lang="en-US" dirty="0" err="1"/>
            <a:t>dữ</a:t>
          </a:r>
          <a:r>
            <a:rPr lang="en-US" dirty="0"/>
            <a:t> </a:t>
          </a:r>
          <a:r>
            <a:rPr lang="en-US" dirty="0" err="1"/>
            <a:t>liệu</a:t>
          </a:r>
          <a:r>
            <a:rPr lang="en-US" dirty="0"/>
            <a:t> </a:t>
          </a:r>
          <a:r>
            <a:rPr lang="en-US" dirty="0" err="1"/>
            <a:t>cá</a:t>
          </a:r>
          <a:r>
            <a:rPr lang="en-US" dirty="0"/>
            <a:t> </a:t>
          </a:r>
          <a:r>
            <a:rPr lang="en-US" dirty="0" err="1"/>
            <a:t>nhân</a:t>
          </a:r>
          <a:endParaRPr lang="en-US" dirty="0"/>
        </a:p>
      </dgm:t>
    </dgm:pt>
    <dgm:pt modelId="{FE0F3EFF-F092-4EFC-84A1-C3D4845EA9B0}" type="parTrans" cxnId="{D7C7C283-A267-4E6E-8137-275C091176E0}">
      <dgm:prSet/>
      <dgm:spPr/>
      <dgm:t>
        <a:bodyPr/>
        <a:lstStyle/>
        <a:p>
          <a:endParaRPr lang="en-US"/>
        </a:p>
      </dgm:t>
    </dgm:pt>
    <dgm:pt modelId="{E95E94E1-E72E-4430-A818-5057161CFFCD}" type="sibTrans" cxnId="{D7C7C283-A267-4E6E-8137-275C091176E0}">
      <dgm:prSet/>
      <dgm:spPr/>
      <dgm:t>
        <a:bodyPr/>
        <a:lstStyle/>
        <a:p>
          <a:endParaRPr lang="en-US"/>
        </a:p>
      </dgm:t>
    </dgm:pt>
    <dgm:pt modelId="{885848A1-9BB9-45FB-9804-801B45DCE4D3}">
      <dgm:prSet phldrT="[Text]"/>
      <dgm:spPr/>
      <dgm:t>
        <a:bodyPr/>
        <a:lstStyle/>
        <a:p>
          <a:r>
            <a:rPr lang="en-US" dirty="0"/>
            <a:t>Định </a:t>
          </a:r>
          <a:r>
            <a:rPr lang="en-US" dirty="0" err="1"/>
            <a:t>kỳ</a:t>
          </a:r>
          <a:r>
            <a:rPr lang="en-US" dirty="0"/>
            <a:t> </a:t>
          </a:r>
          <a:r>
            <a:rPr lang="en-US" dirty="0" err="1"/>
            <a:t>gửi</a:t>
          </a:r>
          <a:r>
            <a:rPr lang="en-US" dirty="0"/>
            <a:t> </a:t>
          </a:r>
          <a:r>
            <a:rPr lang="en-US" dirty="0" err="1"/>
            <a:t>tọa</a:t>
          </a:r>
          <a:r>
            <a:rPr lang="en-US" dirty="0"/>
            <a:t> </a:t>
          </a:r>
          <a:r>
            <a:rPr lang="en-US" dirty="0" err="1"/>
            <a:t>độ</a:t>
          </a:r>
          <a:r>
            <a:rPr lang="en-US" dirty="0"/>
            <a:t> </a:t>
          </a:r>
          <a:r>
            <a:rPr lang="en-US" dirty="0" err="1"/>
            <a:t>về</a:t>
          </a:r>
          <a:r>
            <a:rPr lang="en-US" dirty="0"/>
            <a:t> server</a:t>
          </a:r>
        </a:p>
      </dgm:t>
    </dgm:pt>
    <dgm:pt modelId="{A80C1928-E98B-4856-ABCD-38CDC8FD6BEE}" type="parTrans" cxnId="{165E22B6-28B7-462C-9677-364B30A93566}">
      <dgm:prSet/>
      <dgm:spPr/>
      <dgm:t>
        <a:bodyPr/>
        <a:lstStyle/>
        <a:p>
          <a:endParaRPr lang="en-US"/>
        </a:p>
      </dgm:t>
    </dgm:pt>
    <dgm:pt modelId="{C0835CC1-2576-435F-B1D6-715F90D3C7B4}" type="sibTrans" cxnId="{165E22B6-28B7-462C-9677-364B30A93566}">
      <dgm:prSet/>
      <dgm:spPr/>
      <dgm:t>
        <a:bodyPr/>
        <a:lstStyle/>
        <a:p>
          <a:endParaRPr lang="en-US"/>
        </a:p>
      </dgm:t>
    </dgm:pt>
    <dgm:pt modelId="{A5DA8DA4-0B89-4361-85C2-5D5F671A43BD}" type="pres">
      <dgm:prSet presAssocID="{08003F3F-B8E5-4B81-BCB3-EEDBAFD1ACEF}" presName="hierChild1" presStyleCnt="0">
        <dgm:presLayoutVars>
          <dgm:orgChart val="1"/>
          <dgm:chPref val="1"/>
          <dgm:dir/>
          <dgm:animOne val="branch"/>
          <dgm:animLvl val="lvl"/>
          <dgm:resizeHandles/>
        </dgm:presLayoutVars>
      </dgm:prSet>
      <dgm:spPr/>
    </dgm:pt>
    <dgm:pt modelId="{85E5A29B-80AC-4D26-8578-1F0BF09848FE}" type="pres">
      <dgm:prSet presAssocID="{E570731E-6D39-4692-8B07-E20928088608}" presName="hierRoot1" presStyleCnt="0">
        <dgm:presLayoutVars>
          <dgm:hierBranch val="init"/>
        </dgm:presLayoutVars>
      </dgm:prSet>
      <dgm:spPr/>
    </dgm:pt>
    <dgm:pt modelId="{9178D559-2DA5-4927-9AB2-AB185920F22D}" type="pres">
      <dgm:prSet presAssocID="{E570731E-6D39-4692-8B07-E20928088608}" presName="rootComposite1" presStyleCnt="0"/>
      <dgm:spPr/>
    </dgm:pt>
    <dgm:pt modelId="{4F3C08E0-1752-44C8-A591-5558992BF8D1}" type="pres">
      <dgm:prSet presAssocID="{E570731E-6D39-4692-8B07-E20928088608}" presName="rootText1" presStyleLbl="node0" presStyleIdx="0" presStyleCnt="1" custScaleX="128963">
        <dgm:presLayoutVars>
          <dgm:chPref val="3"/>
        </dgm:presLayoutVars>
      </dgm:prSet>
      <dgm:spPr/>
    </dgm:pt>
    <dgm:pt modelId="{9A6BB313-9EE4-452F-B6BF-C33EC05EF0FA}" type="pres">
      <dgm:prSet presAssocID="{E570731E-6D39-4692-8B07-E20928088608}" presName="rootConnector1" presStyleLbl="node1" presStyleIdx="0" presStyleCnt="0"/>
      <dgm:spPr/>
    </dgm:pt>
    <dgm:pt modelId="{0AF3D867-1367-49C7-A38F-7DB93411337C}" type="pres">
      <dgm:prSet presAssocID="{E570731E-6D39-4692-8B07-E20928088608}" presName="hierChild2" presStyleCnt="0"/>
      <dgm:spPr/>
    </dgm:pt>
    <dgm:pt modelId="{F2BAF88B-0E5B-4C9F-A8B5-183CBA619AAB}" type="pres">
      <dgm:prSet presAssocID="{C5FB0839-A548-4286-985B-D3F84F11B6C8}" presName="Name37" presStyleLbl="parChTrans1D2" presStyleIdx="0" presStyleCnt="6"/>
      <dgm:spPr/>
    </dgm:pt>
    <dgm:pt modelId="{A9E9368B-51F3-44AF-BA9F-2D0E22677843}" type="pres">
      <dgm:prSet presAssocID="{48F99D66-F9A7-43B6-9AE5-683CEA58D472}" presName="hierRoot2" presStyleCnt="0">
        <dgm:presLayoutVars>
          <dgm:hierBranch val="init"/>
        </dgm:presLayoutVars>
      </dgm:prSet>
      <dgm:spPr/>
    </dgm:pt>
    <dgm:pt modelId="{A0715882-99A9-4788-882B-FF296B216B5D}" type="pres">
      <dgm:prSet presAssocID="{48F99D66-F9A7-43B6-9AE5-683CEA58D472}" presName="rootComposite" presStyleCnt="0"/>
      <dgm:spPr/>
    </dgm:pt>
    <dgm:pt modelId="{27D6722B-B60D-42CE-B982-20CBD55DE1D2}" type="pres">
      <dgm:prSet presAssocID="{48F99D66-F9A7-43B6-9AE5-683CEA58D472}" presName="rootText" presStyleLbl="node2" presStyleIdx="0" presStyleCnt="6">
        <dgm:presLayoutVars>
          <dgm:chPref val="3"/>
        </dgm:presLayoutVars>
      </dgm:prSet>
      <dgm:spPr/>
    </dgm:pt>
    <dgm:pt modelId="{0D6FC482-036F-4968-A9C9-9485E76DB82B}" type="pres">
      <dgm:prSet presAssocID="{48F99D66-F9A7-43B6-9AE5-683CEA58D472}" presName="rootConnector" presStyleLbl="node2" presStyleIdx="0" presStyleCnt="6"/>
      <dgm:spPr/>
    </dgm:pt>
    <dgm:pt modelId="{1B1045D0-8C02-486B-8946-ADA5217D1C99}" type="pres">
      <dgm:prSet presAssocID="{48F99D66-F9A7-43B6-9AE5-683CEA58D472}" presName="hierChild4" presStyleCnt="0"/>
      <dgm:spPr/>
    </dgm:pt>
    <dgm:pt modelId="{050F6C02-8978-4040-8A06-8207F9BBE4F7}" type="pres">
      <dgm:prSet presAssocID="{21243E6C-B562-497B-BC83-5E9A355DE5F9}" presName="Name37" presStyleLbl="parChTrans1D3" presStyleIdx="0" presStyleCnt="17"/>
      <dgm:spPr/>
    </dgm:pt>
    <dgm:pt modelId="{E7615204-2AFF-495E-957B-C6AC7371B4A1}" type="pres">
      <dgm:prSet presAssocID="{64F4B350-F90F-4592-A7AF-CF7D77A144D6}" presName="hierRoot2" presStyleCnt="0">
        <dgm:presLayoutVars>
          <dgm:hierBranch val="init"/>
        </dgm:presLayoutVars>
      </dgm:prSet>
      <dgm:spPr/>
    </dgm:pt>
    <dgm:pt modelId="{66D55C89-3633-4030-B4F6-6B79E915B6C4}" type="pres">
      <dgm:prSet presAssocID="{64F4B350-F90F-4592-A7AF-CF7D77A144D6}" presName="rootComposite" presStyleCnt="0"/>
      <dgm:spPr/>
    </dgm:pt>
    <dgm:pt modelId="{8B08F74C-1C7E-40E5-9712-C83B9608388C}" type="pres">
      <dgm:prSet presAssocID="{64F4B350-F90F-4592-A7AF-CF7D77A144D6}" presName="rootText" presStyleLbl="node3" presStyleIdx="0" presStyleCnt="17">
        <dgm:presLayoutVars>
          <dgm:chPref val="3"/>
        </dgm:presLayoutVars>
      </dgm:prSet>
      <dgm:spPr/>
    </dgm:pt>
    <dgm:pt modelId="{285A7894-86C7-440C-8A28-D5813C9989D5}" type="pres">
      <dgm:prSet presAssocID="{64F4B350-F90F-4592-A7AF-CF7D77A144D6}" presName="rootConnector" presStyleLbl="node3" presStyleIdx="0" presStyleCnt="17"/>
      <dgm:spPr/>
    </dgm:pt>
    <dgm:pt modelId="{49BE2E13-243E-406C-831A-C8279E0FE403}" type="pres">
      <dgm:prSet presAssocID="{64F4B350-F90F-4592-A7AF-CF7D77A144D6}" presName="hierChild4" presStyleCnt="0"/>
      <dgm:spPr/>
    </dgm:pt>
    <dgm:pt modelId="{2D0D0A4E-8C05-460E-AA75-485B61BE66AD}" type="pres">
      <dgm:prSet presAssocID="{64F4B350-F90F-4592-A7AF-CF7D77A144D6}" presName="hierChild5" presStyleCnt="0"/>
      <dgm:spPr/>
    </dgm:pt>
    <dgm:pt modelId="{BCA30805-CF73-4B70-AB32-E0846E52D7D9}" type="pres">
      <dgm:prSet presAssocID="{7AEBDCDA-C758-4E30-9899-A34058740490}" presName="Name37" presStyleLbl="parChTrans1D3" presStyleIdx="1" presStyleCnt="17"/>
      <dgm:spPr/>
    </dgm:pt>
    <dgm:pt modelId="{FC2EE45B-7D40-47CE-83CB-5335092789AE}" type="pres">
      <dgm:prSet presAssocID="{C3FC7606-87A1-4A53-A7C0-2098BA8573CA}" presName="hierRoot2" presStyleCnt="0">
        <dgm:presLayoutVars>
          <dgm:hierBranch val="init"/>
        </dgm:presLayoutVars>
      </dgm:prSet>
      <dgm:spPr/>
    </dgm:pt>
    <dgm:pt modelId="{235E5FE9-2550-4522-914D-B1980F2A025E}" type="pres">
      <dgm:prSet presAssocID="{C3FC7606-87A1-4A53-A7C0-2098BA8573CA}" presName="rootComposite" presStyleCnt="0"/>
      <dgm:spPr/>
    </dgm:pt>
    <dgm:pt modelId="{AABA839E-8EDD-4E60-A5E7-155AD6F6119C}" type="pres">
      <dgm:prSet presAssocID="{C3FC7606-87A1-4A53-A7C0-2098BA8573CA}" presName="rootText" presStyleLbl="node3" presStyleIdx="1" presStyleCnt="17">
        <dgm:presLayoutVars>
          <dgm:chPref val="3"/>
        </dgm:presLayoutVars>
      </dgm:prSet>
      <dgm:spPr/>
    </dgm:pt>
    <dgm:pt modelId="{8A705B28-01B9-41AE-8F07-285A58F2BC5A}" type="pres">
      <dgm:prSet presAssocID="{C3FC7606-87A1-4A53-A7C0-2098BA8573CA}" presName="rootConnector" presStyleLbl="node3" presStyleIdx="1" presStyleCnt="17"/>
      <dgm:spPr/>
    </dgm:pt>
    <dgm:pt modelId="{42557717-20FF-4A11-A06C-4F1A16488529}" type="pres">
      <dgm:prSet presAssocID="{C3FC7606-87A1-4A53-A7C0-2098BA8573CA}" presName="hierChild4" presStyleCnt="0"/>
      <dgm:spPr/>
    </dgm:pt>
    <dgm:pt modelId="{0AD30267-7A55-4870-9B3A-33603EB98C05}" type="pres">
      <dgm:prSet presAssocID="{C3FC7606-87A1-4A53-A7C0-2098BA8573CA}" presName="hierChild5" presStyleCnt="0"/>
      <dgm:spPr/>
    </dgm:pt>
    <dgm:pt modelId="{CE75B8F2-7973-4842-9904-3C5360C5287A}" type="pres">
      <dgm:prSet presAssocID="{4F7F184E-E67B-436F-8439-CCB095143446}" presName="Name37" presStyleLbl="parChTrans1D3" presStyleIdx="2" presStyleCnt="17"/>
      <dgm:spPr/>
    </dgm:pt>
    <dgm:pt modelId="{29234F39-B991-48EF-B79B-76E52CC42712}" type="pres">
      <dgm:prSet presAssocID="{6483475D-0E09-49A6-8126-19CD883252B6}" presName="hierRoot2" presStyleCnt="0">
        <dgm:presLayoutVars>
          <dgm:hierBranch val="init"/>
        </dgm:presLayoutVars>
      </dgm:prSet>
      <dgm:spPr/>
    </dgm:pt>
    <dgm:pt modelId="{0B868E3B-F066-4A7F-8BF7-2B3155424EA6}" type="pres">
      <dgm:prSet presAssocID="{6483475D-0E09-49A6-8126-19CD883252B6}" presName="rootComposite" presStyleCnt="0"/>
      <dgm:spPr/>
    </dgm:pt>
    <dgm:pt modelId="{8A8805F9-8833-4141-9CCF-B7EBECCC26F1}" type="pres">
      <dgm:prSet presAssocID="{6483475D-0E09-49A6-8126-19CD883252B6}" presName="rootText" presStyleLbl="node3" presStyleIdx="2" presStyleCnt="17">
        <dgm:presLayoutVars>
          <dgm:chPref val="3"/>
        </dgm:presLayoutVars>
      </dgm:prSet>
      <dgm:spPr/>
    </dgm:pt>
    <dgm:pt modelId="{4CA3B9EF-DD12-4462-A4E7-B0397DD324C4}" type="pres">
      <dgm:prSet presAssocID="{6483475D-0E09-49A6-8126-19CD883252B6}" presName="rootConnector" presStyleLbl="node3" presStyleIdx="2" presStyleCnt="17"/>
      <dgm:spPr/>
    </dgm:pt>
    <dgm:pt modelId="{B4A062CB-CC65-4DE6-8CBF-A3673BD70052}" type="pres">
      <dgm:prSet presAssocID="{6483475D-0E09-49A6-8126-19CD883252B6}" presName="hierChild4" presStyleCnt="0"/>
      <dgm:spPr/>
    </dgm:pt>
    <dgm:pt modelId="{0BC6C7AC-6973-4D8B-801B-AFC3804E4C8E}" type="pres">
      <dgm:prSet presAssocID="{6483475D-0E09-49A6-8126-19CD883252B6}" presName="hierChild5" presStyleCnt="0"/>
      <dgm:spPr/>
    </dgm:pt>
    <dgm:pt modelId="{203602AA-8497-40E6-937E-AB483998B6B6}" type="pres">
      <dgm:prSet presAssocID="{B7C5673F-4E17-4F07-AE5C-27681F751B65}" presName="Name37" presStyleLbl="parChTrans1D3" presStyleIdx="3" presStyleCnt="17"/>
      <dgm:spPr/>
    </dgm:pt>
    <dgm:pt modelId="{B729C689-C7C7-400C-8338-20958943C501}" type="pres">
      <dgm:prSet presAssocID="{1BC337D5-5AAB-411B-97A2-E8A2E7B3B880}" presName="hierRoot2" presStyleCnt="0">
        <dgm:presLayoutVars>
          <dgm:hierBranch val="init"/>
        </dgm:presLayoutVars>
      </dgm:prSet>
      <dgm:spPr/>
    </dgm:pt>
    <dgm:pt modelId="{6A73397F-0200-4A3F-B22D-4E50E6A473E8}" type="pres">
      <dgm:prSet presAssocID="{1BC337D5-5AAB-411B-97A2-E8A2E7B3B880}" presName="rootComposite" presStyleCnt="0"/>
      <dgm:spPr/>
    </dgm:pt>
    <dgm:pt modelId="{01B29280-AE3A-4BD5-B511-DDDD2753E115}" type="pres">
      <dgm:prSet presAssocID="{1BC337D5-5AAB-411B-97A2-E8A2E7B3B880}" presName="rootText" presStyleLbl="node3" presStyleIdx="3" presStyleCnt="17">
        <dgm:presLayoutVars>
          <dgm:chPref val="3"/>
        </dgm:presLayoutVars>
      </dgm:prSet>
      <dgm:spPr/>
    </dgm:pt>
    <dgm:pt modelId="{192D7A7A-F4C6-4D9A-9555-439A2827D70B}" type="pres">
      <dgm:prSet presAssocID="{1BC337D5-5AAB-411B-97A2-E8A2E7B3B880}" presName="rootConnector" presStyleLbl="node3" presStyleIdx="3" presStyleCnt="17"/>
      <dgm:spPr/>
    </dgm:pt>
    <dgm:pt modelId="{6E7F0206-C819-416F-BBCE-5E10360F4D24}" type="pres">
      <dgm:prSet presAssocID="{1BC337D5-5AAB-411B-97A2-E8A2E7B3B880}" presName="hierChild4" presStyleCnt="0"/>
      <dgm:spPr/>
    </dgm:pt>
    <dgm:pt modelId="{A0E65046-E020-47F6-B5E8-C6596C44DDDB}" type="pres">
      <dgm:prSet presAssocID="{1BC337D5-5AAB-411B-97A2-E8A2E7B3B880}" presName="hierChild5" presStyleCnt="0"/>
      <dgm:spPr/>
    </dgm:pt>
    <dgm:pt modelId="{BA847E5A-F4DE-436D-853F-FB3B8C263A65}" type="pres">
      <dgm:prSet presAssocID="{48F99D66-F9A7-43B6-9AE5-683CEA58D472}" presName="hierChild5" presStyleCnt="0"/>
      <dgm:spPr/>
    </dgm:pt>
    <dgm:pt modelId="{5851DD77-57D6-4939-BF41-3F9E51C2E054}" type="pres">
      <dgm:prSet presAssocID="{7ED5BB4B-F8A5-425B-8885-BF3423B55B68}" presName="Name37" presStyleLbl="parChTrans1D2" presStyleIdx="1" presStyleCnt="6"/>
      <dgm:spPr/>
    </dgm:pt>
    <dgm:pt modelId="{FC0CBEDB-F118-48EE-AA6A-ECA47B536A31}" type="pres">
      <dgm:prSet presAssocID="{79A03B81-B61F-4AC1-9964-F787CAF754D8}" presName="hierRoot2" presStyleCnt="0">
        <dgm:presLayoutVars>
          <dgm:hierBranch val="init"/>
        </dgm:presLayoutVars>
      </dgm:prSet>
      <dgm:spPr/>
    </dgm:pt>
    <dgm:pt modelId="{F3281203-8EB0-47E6-BB37-D8D2F7A387D4}" type="pres">
      <dgm:prSet presAssocID="{79A03B81-B61F-4AC1-9964-F787CAF754D8}" presName="rootComposite" presStyleCnt="0"/>
      <dgm:spPr/>
    </dgm:pt>
    <dgm:pt modelId="{7D118226-8EC8-4DF7-BB9E-C166FD90646B}" type="pres">
      <dgm:prSet presAssocID="{79A03B81-B61F-4AC1-9964-F787CAF754D8}" presName="rootText" presStyleLbl="node2" presStyleIdx="1" presStyleCnt="6">
        <dgm:presLayoutVars>
          <dgm:chPref val="3"/>
        </dgm:presLayoutVars>
      </dgm:prSet>
      <dgm:spPr/>
    </dgm:pt>
    <dgm:pt modelId="{1C6C8AF9-BA2D-44FE-8EC8-E7807219853C}" type="pres">
      <dgm:prSet presAssocID="{79A03B81-B61F-4AC1-9964-F787CAF754D8}" presName="rootConnector" presStyleLbl="node2" presStyleIdx="1" presStyleCnt="6"/>
      <dgm:spPr/>
    </dgm:pt>
    <dgm:pt modelId="{0BC93F66-D422-47A7-AB85-2AABB97E6D8E}" type="pres">
      <dgm:prSet presAssocID="{79A03B81-B61F-4AC1-9964-F787CAF754D8}" presName="hierChild4" presStyleCnt="0"/>
      <dgm:spPr/>
    </dgm:pt>
    <dgm:pt modelId="{E5561B78-0273-4EB3-8EA1-3172862A0D29}" type="pres">
      <dgm:prSet presAssocID="{324AEFA2-135C-452A-B632-D165AB5A81F5}" presName="Name37" presStyleLbl="parChTrans1D3" presStyleIdx="4" presStyleCnt="17"/>
      <dgm:spPr/>
    </dgm:pt>
    <dgm:pt modelId="{D422DF95-893F-4E87-9D71-07EAC8249C39}" type="pres">
      <dgm:prSet presAssocID="{722DFA16-4900-41EE-AB12-4A3F8F8B6AD0}" presName="hierRoot2" presStyleCnt="0">
        <dgm:presLayoutVars>
          <dgm:hierBranch val="init"/>
        </dgm:presLayoutVars>
      </dgm:prSet>
      <dgm:spPr/>
    </dgm:pt>
    <dgm:pt modelId="{D2DA6ED7-0995-4414-9E6F-86A8EFDC759A}" type="pres">
      <dgm:prSet presAssocID="{722DFA16-4900-41EE-AB12-4A3F8F8B6AD0}" presName="rootComposite" presStyleCnt="0"/>
      <dgm:spPr/>
    </dgm:pt>
    <dgm:pt modelId="{C9B8B56A-DC7A-423F-B5E9-58731EE53CD1}" type="pres">
      <dgm:prSet presAssocID="{722DFA16-4900-41EE-AB12-4A3F8F8B6AD0}" presName="rootText" presStyleLbl="node3" presStyleIdx="4" presStyleCnt="17">
        <dgm:presLayoutVars>
          <dgm:chPref val="3"/>
        </dgm:presLayoutVars>
      </dgm:prSet>
      <dgm:spPr/>
    </dgm:pt>
    <dgm:pt modelId="{2AAAFD28-A025-4741-A21F-9C17360703DA}" type="pres">
      <dgm:prSet presAssocID="{722DFA16-4900-41EE-AB12-4A3F8F8B6AD0}" presName="rootConnector" presStyleLbl="node3" presStyleIdx="4" presStyleCnt="17"/>
      <dgm:spPr/>
    </dgm:pt>
    <dgm:pt modelId="{602F92D9-5807-4E33-944C-B6EB624BEF02}" type="pres">
      <dgm:prSet presAssocID="{722DFA16-4900-41EE-AB12-4A3F8F8B6AD0}" presName="hierChild4" presStyleCnt="0"/>
      <dgm:spPr/>
    </dgm:pt>
    <dgm:pt modelId="{D6B8E9FD-AD20-43EE-9B19-2949570122B0}" type="pres">
      <dgm:prSet presAssocID="{722DFA16-4900-41EE-AB12-4A3F8F8B6AD0}" presName="hierChild5" presStyleCnt="0"/>
      <dgm:spPr/>
    </dgm:pt>
    <dgm:pt modelId="{2288C4D6-4FA2-40EB-83F4-6840F4FE2C89}" type="pres">
      <dgm:prSet presAssocID="{EF51E389-8CC0-4A57-9172-3114B2EC5DBD}" presName="Name37" presStyleLbl="parChTrans1D3" presStyleIdx="5" presStyleCnt="17"/>
      <dgm:spPr/>
    </dgm:pt>
    <dgm:pt modelId="{A71EF3E6-CE47-494A-95AD-1959B1263EA3}" type="pres">
      <dgm:prSet presAssocID="{F30CFF3F-693A-41F8-AF3B-56134EB4C188}" presName="hierRoot2" presStyleCnt="0">
        <dgm:presLayoutVars>
          <dgm:hierBranch val="init"/>
        </dgm:presLayoutVars>
      </dgm:prSet>
      <dgm:spPr/>
    </dgm:pt>
    <dgm:pt modelId="{CAE8E2FB-BC2D-4A36-9490-5C3DA4A78FB8}" type="pres">
      <dgm:prSet presAssocID="{F30CFF3F-693A-41F8-AF3B-56134EB4C188}" presName="rootComposite" presStyleCnt="0"/>
      <dgm:spPr/>
    </dgm:pt>
    <dgm:pt modelId="{F4DE8FF1-276E-4379-B248-7896AC49060C}" type="pres">
      <dgm:prSet presAssocID="{F30CFF3F-693A-41F8-AF3B-56134EB4C188}" presName="rootText" presStyleLbl="node3" presStyleIdx="5" presStyleCnt="17">
        <dgm:presLayoutVars>
          <dgm:chPref val="3"/>
        </dgm:presLayoutVars>
      </dgm:prSet>
      <dgm:spPr/>
    </dgm:pt>
    <dgm:pt modelId="{36C51AC0-5531-4A34-B808-3BCE8B08E1ED}" type="pres">
      <dgm:prSet presAssocID="{F30CFF3F-693A-41F8-AF3B-56134EB4C188}" presName="rootConnector" presStyleLbl="node3" presStyleIdx="5" presStyleCnt="17"/>
      <dgm:spPr/>
    </dgm:pt>
    <dgm:pt modelId="{FFFBC64C-7886-4C0C-8648-CD2CEEF90833}" type="pres">
      <dgm:prSet presAssocID="{F30CFF3F-693A-41F8-AF3B-56134EB4C188}" presName="hierChild4" presStyleCnt="0"/>
      <dgm:spPr/>
    </dgm:pt>
    <dgm:pt modelId="{F09D0615-A55C-4A23-8AB0-3B4D15629B28}" type="pres">
      <dgm:prSet presAssocID="{F30CFF3F-693A-41F8-AF3B-56134EB4C188}" presName="hierChild5" presStyleCnt="0"/>
      <dgm:spPr/>
    </dgm:pt>
    <dgm:pt modelId="{DD3439E1-2C3E-4CEE-B780-85BB9B19B441}" type="pres">
      <dgm:prSet presAssocID="{191286C5-8593-48BE-B4FB-8A84F7A35FF4}" presName="Name37" presStyleLbl="parChTrans1D3" presStyleIdx="6" presStyleCnt="17"/>
      <dgm:spPr/>
    </dgm:pt>
    <dgm:pt modelId="{577EB7F2-D20A-4B20-8A5B-E9E08FB44041}" type="pres">
      <dgm:prSet presAssocID="{E3A0F4CC-6713-4125-8D86-FCB863D1035D}" presName="hierRoot2" presStyleCnt="0">
        <dgm:presLayoutVars>
          <dgm:hierBranch val="init"/>
        </dgm:presLayoutVars>
      </dgm:prSet>
      <dgm:spPr/>
    </dgm:pt>
    <dgm:pt modelId="{6ABE1405-492C-4A1D-93EC-FD5950926DD4}" type="pres">
      <dgm:prSet presAssocID="{E3A0F4CC-6713-4125-8D86-FCB863D1035D}" presName="rootComposite" presStyleCnt="0"/>
      <dgm:spPr/>
    </dgm:pt>
    <dgm:pt modelId="{F9C9296F-4EC3-408E-AD71-E4755762ED44}" type="pres">
      <dgm:prSet presAssocID="{E3A0F4CC-6713-4125-8D86-FCB863D1035D}" presName="rootText" presStyleLbl="node3" presStyleIdx="6" presStyleCnt="17">
        <dgm:presLayoutVars>
          <dgm:chPref val="3"/>
        </dgm:presLayoutVars>
      </dgm:prSet>
      <dgm:spPr/>
    </dgm:pt>
    <dgm:pt modelId="{4299043B-2CEE-4C8E-B2F0-B9BB5D1FA54A}" type="pres">
      <dgm:prSet presAssocID="{E3A0F4CC-6713-4125-8D86-FCB863D1035D}" presName="rootConnector" presStyleLbl="node3" presStyleIdx="6" presStyleCnt="17"/>
      <dgm:spPr/>
    </dgm:pt>
    <dgm:pt modelId="{CCC23131-0A0A-40D1-9646-352A75A46E18}" type="pres">
      <dgm:prSet presAssocID="{E3A0F4CC-6713-4125-8D86-FCB863D1035D}" presName="hierChild4" presStyleCnt="0"/>
      <dgm:spPr/>
    </dgm:pt>
    <dgm:pt modelId="{5462ACDA-A77B-4215-88F9-25FDC3A0B52E}" type="pres">
      <dgm:prSet presAssocID="{E3A0F4CC-6713-4125-8D86-FCB863D1035D}" presName="hierChild5" presStyleCnt="0"/>
      <dgm:spPr/>
    </dgm:pt>
    <dgm:pt modelId="{10882D7D-9482-4E78-8F71-2337C2BD22DB}" type="pres">
      <dgm:prSet presAssocID="{DBA164FC-FF29-4156-9BA8-DF42A04D0D51}" presName="Name37" presStyleLbl="parChTrans1D3" presStyleIdx="7" presStyleCnt="17"/>
      <dgm:spPr/>
    </dgm:pt>
    <dgm:pt modelId="{D51E3788-E555-4D7A-8930-35F53439206A}" type="pres">
      <dgm:prSet presAssocID="{B1B46DAE-EB7F-4398-B32D-BFF5C38235F6}" presName="hierRoot2" presStyleCnt="0">
        <dgm:presLayoutVars>
          <dgm:hierBranch val="init"/>
        </dgm:presLayoutVars>
      </dgm:prSet>
      <dgm:spPr/>
    </dgm:pt>
    <dgm:pt modelId="{F8329997-128E-44DA-ADB5-492FB102C91E}" type="pres">
      <dgm:prSet presAssocID="{B1B46DAE-EB7F-4398-B32D-BFF5C38235F6}" presName="rootComposite" presStyleCnt="0"/>
      <dgm:spPr/>
    </dgm:pt>
    <dgm:pt modelId="{4365EF35-367F-410D-AFE7-538163895C81}" type="pres">
      <dgm:prSet presAssocID="{B1B46DAE-EB7F-4398-B32D-BFF5C38235F6}" presName="rootText" presStyleLbl="node3" presStyleIdx="7" presStyleCnt="17">
        <dgm:presLayoutVars>
          <dgm:chPref val="3"/>
        </dgm:presLayoutVars>
      </dgm:prSet>
      <dgm:spPr/>
    </dgm:pt>
    <dgm:pt modelId="{C22873FE-FCE3-4E1F-BEB1-E111B725B2D4}" type="pres">
      <dgm:prSet presAssocID="{B1B46DAE-EB7F-4398-B32D-BFF5C38235F6}" presName="rootConnector" presStyleLbl="node3" presStyleIdx="7" presStyleCnt="17"/>
      <dgm:spPr/>
    </dgm:pt>
    <dgm:pt modelId="{96217DCE-D22F-41CE-BCB0-29CA36697148}" type="pres">
      <dgm:prSet presAssocID="{B1B46DAE-EB7F-4398-B32D-BFF5C38235F6}" presName="hierChild4" presStyleCnt="0"/>
      <dgm:spPr/>
    </dgm:pt>
    <dgm:pt modelId="{14387A0C-7E73-4D29-A1E2-E926185873A9}" type="pres">
      <dgm:prSet presAssocID="{B1B46DAE-EB7F-4398-B32D-BFF5C38235F6}" presName="hierChild5" presStyleCnt="0"/>
      <dgm:spPr/>
    </dgm:pt>
    <dgm:pt modelId="{FE79B19F-4409-4C5A-9056-447E0FE58808}" type="pres">
      <dgm:prSet presAssocID="{79A03B81-B61F-4AC1-9964-F787CAF754D8}" presName="hierChild5" presStyleCnt="0"/>
      <dgm:spPr/>
    </dgm:pt>
    <dgm:pt modelId="{47C9FBD6-09C9-42BD-BB0D-145B48377E08}" type="pres">
      <dgm:prSet presAssocID="{B9C95E5E-7235-418F-8B28-D38B75A135B3}" presName="Name37" presStyleLbl="parChTrans1D2" presStyleIdx="2" presStyleCnt="6"/>
      <dgm:spPr/>
    </dgm:pt>
    <dgm:pt modelId="{A43E2E0F-85FC-474F-BEF9-BE9869825CD7}" type="pres">
      <dgm:prSet presAssocID="{470BCF5E-C16B-4B5A-A36E-AE64245F3973}" presName="hierRoot2" presStyleCnt="0">
        <dgm:presLayoutVars>
          <dgm:hierBranch val="init"/>
        </dgm:presLayoutVars>
      </dgm:prSet>
      <dgm:spPr/>
    </dgm:pt>
    <dgm:pt modelId="{0E017DC5-A9AE-4112-B2C0-004411ED4C76}" type="pres">
      <dgm:prSet presAssocID="{470BCF5E-C16B-4B5A-A36E-AE64245F3973}" presName="rootComposite" presStyleCnt="0"/>
      <dgm:spPr/>
    </dgm:pt>
    <dgm:pt modelId="{E1B7DDE7-EF2D-4F59-ADE0-6FD5BF2E9900}" type="pres">
      <dgm:prSet presAssocID="{470BCF5E-C16B-4B5A-A36E-AE64245F3973}" presName="rootText" presStyleLbl="node2" presStyleIdx="2" presStyleCnt="6">
        <dgm:presLayoutVars>
          <dgm:chPref val="3"/>
        </dgm:presLayoutVars>
      </dgm:prSet>
      <dgm:spPr/>
    </dgm:pt>
    <dgm:pt modelId="{8740AFFC-2565-4625-8A84-4F65656C6E3F}" type="pres">
      <dgm:prSet presAssocID="{470BCF5E-C16B-4B5A-A36E-AE64245F3973}" presName="rootConnector" presStyleLbl="node2" presStyleIdx="2" presStyleCnt="6"/>
      <dgm:spPr/>
    </dgm:pt>
    <dgm:pt modelId="{3D683B56-C77D-45D8-A3CC-A2F33452CE51}" type="pres">
      <dgm:prSet presAssocID="{470BCF5E-C16B-4B5A-A36E-AE64245F3973}" presName="hierChild4" presStyleCnt="0"/>
      <dgm:spPr/>
    </dgm:pt>
    <dgm:pt modelId="{01DD577E-289D-403E-9B87-CCFB3E8F604B}" type="pres">
      <dgm:prSet presAssocID="{D9FCBD40-2FCF-4DBA-A250-A77EDAA3A25A}" presName="Name37" presStyleLbl="parChTrans1D3" presStyleIdx="8" presStyleCnt="17"/>
      <dgm:spPr/>
    </dgm:pt>
    <dgm:pt modelId="{83DA00B7-CC9D-4AF7-A423-C1186623F15F}" type="pres">
      <dgm:prSet presAssocID="{41D79A17-D6A0-4EF0-B47A-D7782A4524F6}" presName="hierRoot2" presStyleCnt="0">
        <dgm:presLayoutVars>
          <dgm:hierBranch val="init"/>
        </dgm:presLayoutVars>
      </dgm:prSet>
      <dgm:spPr/>
    </dgm:pt>
    <dgm:pt modelId="{1835A508-C42F-4A4D-A7C3-7C72D940452F}" type="pres">
      <dgm:prSet presAssocID="{41D79A17-D6A0-4EF0-B47A-D7782A4524F6}" presName="rootComposite" presStyleCnt="0"/>
      <dgm:spPr/>
    </dgm:pt>
    <dgm:pt modelId="{8C3505E3-F0BB-44C6-BDE7-E4531E16103A}" type="pres">
      <dgm:prSet presAssocID="{41D79A17-D6A0-4EF0-B47A-D7782A4524F6}" presName="rootText" presStyleLbl="node3" presStyleIdx="8" presStyleCnt="17">
        <dgm:presLayoutVars>
          <dgm:chPref val="3"/>
        </dgm:presLayoutVars>
      </dgm:prSet>
      <dgm:spPr/>
    </dgm:pt>
    <dgm:pt modelId="{B89411CD-7929-42DB-A316-9FB0225380C2}" type="pres">
      <dgm:prSet presAssocID="{41D79A17-D6A0-4EF0-B47A-D7782A4524F6}" presName="rootConnector" presStyleLbl="node3" presStyleIdx="8" presStyleCnt="17"/>
      <dgm:spPr/>
    </dgm:pt>
    <dgm:pt modelId="{951A0505-95AC-4592-9DA8-DE8A576C6668}" type="pres">
      <dgm:prSet presAssocID="{41D79A17-D6A0-4EF0-B47A-D7782A4524F6}" presName="hierChild4" presStyleCnt="0"/>
      <dgm:spPr/>
    </dgm:pt>
    <dgm:pt modelId="{48305D16-E94C-40C6-B829-EF05533EEB5F}" type="pres">
      <dgm:prSet presAssocID="{41D79A17-D6A0-4EF0-B47A-D7782A4524F6}" presName="hierChild5" presStyleCnt="0"/>
      <dgm:spPr/>
    </dgm:pt>
    <dgm:pt modelId="{93177467-FCCF-47CE-B6D8-994FB29333B6}" type="pres">
      <dgm:prSet presAssocID="{468F5936-8B13-497E-99E0-BC02BAB2A7EE}" presName="Name37" presStyleLbl="parChTrans1D3" presStyleIdx="9" presStyleCnt="17"/>
      <dgm:spPr/>
    </dgm:pt>
    <dgm:pt modelId="{18EAFA54-93AD-4B15-84A1-68ACEC523355}" type="pres">
      <dgm:prSet presAssocID="{4DB0F7E2-663D-4ED4-AB18-AC4724C51610}" presName="hierRoot2" presStyleCnt="0">
        <dgm:presLayoutVars>
          <dgm:hierBranch val="init"/>
        </dgm:presLayoutVars>
      </dgm:prSet>
      <dgm:spPr/>
    </dgm:pt>
    <dgm:pt modelId="{DE9BF16F-92E1-4820-B9A0-0C58F4075B4E}" type="pres">
      <dgm:prSet presAssocID="{4DB0F7E2-663D-4ED4-AB18-AC4724C51610}" presName="rootComposite" presStyleCnt="0"/>
      <dgm:spPr/>
    </dgm:pt>
    <dgm:pt modelId="{8B67AF11-A9C6-4200-B1E7-F9FDD04640C6}" type="pres">
      <dgm:prSet presAssocID="{4DB0F7E2-663D-4ED4-AB18-AC4724C51610}" presName="rootText" presStyleLbl="node3" presStyleIdx="9" presStyleCnt="17">
        <dgm:presLayoutVars>
          <dgm:chPref val="3"/>
        </dgm:presLayoutVars>
      </dgm:prSet>
      <dgm:spPr/>
    </dgm:pt>
    <dgm:pt modelId="{4126C28F-CECA-4474-BB4F-E4584E17382E}" type="pres">
      <dgm:prSet presAssocID="{4DB0F7E2-663D-4ED4-AB18-AC4724C51610}" presName="rootConnector" presStyleLbl="node3" presStyleIdx="9" presStyleCnt="17"/>
      <dgm:spPr/>
    </dgm:pt>
    <dgm:pt modelId="{308D0A44-A19F-47E7-9B1F-F539CE0A334F}" type="pres">
      <dgm:prSet presAssocID="{4DB0F7E2-663D-4ED4-AB18-AC4724C51610}" presName="hierChild4" presStyleCnt="0"/>
      <dgm:spPr/>
    </dgm:pt>
    <dgm:pt modelId="{9D09EDCF-3D17-4A11-9E8A-32728BA1856A}" type="pres">
      <dgm:prSet presAssocID="{4DB0F7E2-663D-4ED4-AB18-AC4724C51610}" presName="hierChild5" presStyleCnt="0"/>
      <dgm:spPr/>
    </dgm:pt>
    <dgm:pt modelId="{E13D551F-5FC8-4A5C-8789-C35AF4EE5B4B}" type="pres">
      <dgm:prSet presAssocID="{46BEB9CE-2D56-476A-80BD-6C478082FB39}" presName="Name37" presStyleLbl="parChTrans1D3" presStyleIdx="10" presStyleCnt="17"/>
      <dgm:spPr/>
    </dgm:pt>
    <dgm:pt modelId="{FD621DE1-0835-4DE3-89E6-8EB05604FD16}" type="pres">
      <dgm:prSet presAssocID="{247B51D5-8732-414B-B1C0-55217041BC2D}" presName="hierRoot2" presStyleCnt="0">
        <dgm:presLayoutVars>
          <dgm:hierBranch val="init"/>
        </dgm:presLayoutVars>
      </dgm:prSet>
      <dgm:spPr/>
    </dgm:pt>
    <dgm:pt modelId="{6A021A98-ABE2-4908-BC57-52C5DAE7927E}" type="pres">
      <dgm:prSet presAssocID="{247B51D5-8732-414B-B1C0-55217041BC2D}" presName="rootComposite" presStyleCnt="0"/>
      <dgm:spPr/>
    </dgm:pt>
    <dgm:pt modelId="{230959DA-C6D4-4C30-B3AE-51420175083A}" type="pres">
      <dgm:prSet presAssocID="{247B51D5-8732-414B-B1C0-55217041BC2D}" presName="rootText" presStyleLbl="node3" presStyleIdx="10" presStyleCnt="17">
        <dgm:presLayoutVars>
          <dgm:chPref val="3"/>
        </dgm:presLayoutVars>
      </dgm:prSet>
      <dgm:spPr/>
    </dgm:pt>
    <dgm:pt modelId="{9327C5A8-C5FE-438B-95A6-D08030F75E6E}" type="pres">
      <dgm:prSet presAssocID="{247B51D5-8732-414B-B1C0-55217041BC2D}" presName="rootConnector" presStyleLbl="node3" presStyleIdx="10" presStyleCnt="17"/>
      <dgm:spPr/>
    </dgm:pt>
    <dgm:pt modelId="{B29BD397-01B4-4CF4-85BC-542674EB0BCA}" type="pres">
      <dgm:prSet presAssocID="{247B51D5-8732-414B-B1C0-55217041BC2D}" presName="hierChild4" presStyleCnt="0"/>
      <dgm:spPr/>
    </dgm:pt>
    <dgm:pt modelId="{F800295C-D2EF-4352-8804-8FDF4FB1B700}" type="pres">
      <dgm:prSet presAssocID="{247B51D5-8732-414B-B1C0-55217041BC2D}" presName="hierChild5" presStyleCnt="0"/>
      <dgm:spPr/>
    </dgm:pt>
    <dgm:pt modelId="{6ABB1D2A-4D37-41CD-8A45-6E2BE0C2E4CB}" type="pres">
      <dgm:prSet presAssocID="{470BCF5E-C16B-4B5A-A36E-AE64245F3973}" presName="hierChild5" presStyleCnt="0"/>
      <dgm:spPr/>
    </dgm:pt>
    <dgm:pt modelId="{71525F5E-DB8D-4DB4-9DDF-773EBDEC177C}" type="pres">
      <dgm:prSet presAssocID="{2F9F265D-6F46-4CEB-BE54-60D954E7072F}" presName="Name37" presStyleLbl="parChTrans1D2" presStyleIdx="3" presStyleCnt="6"/>
      <dgm:spPr/>
    </dgm:pt>
    <dgm:pt modelId="{50C1872D-1D36-4FF9-9150-A64A538928C5}" type="pres">
      <dgm:prSet presAssocID="{FDDF3651-A27D-4CDC-8B82-3C661D76B640}" presName="hierRoot2" presStyleCnt="0">
        <dgm:presLayoutVars>
          <dgm:hierBranch val="init"/>
        </dgm:presLayoutVars>
      </dgm:prSet>
      <dgm:spPr/>
    </dgm:pt>
    <dgm:pt modelId="{FA480EF4-4502-4E1D-A5CD-23DBD6D7BD7E}" type="pres">
      <dgm:prSet presAssocID="{FDDF3651-A27D-4CDC-8B82-3C661D76B640}" presName="rootComposite" presStyleCnt="0"/>
      <dgm:spPr/>
    </dgm:pt>
    <dgm:pt modelId="{E022A64A-8976-4FC2-8C34-870001EE8EF0}" type="pres">
      <dgm:prSet presAssocID="{FDDF3651-A27D-4CDC-8B82-3C661D76B640}" presName="rootText" presStyleLbl="node2" presStyleIdx="3" presStyleCnt="6">
        <dgm:presLayoutVars>
          <dgm:chPref val="3"/>
        </dgm:presLayoutVars>
      </dgm:prSet>
      <dgm:spPr/>
    </dgm:pt>
    <dgm:pt modelId="{6C88CC18-A237-4A31-9E7A-6B299A4EF32D}" type="pres">
      <dgm:prSet presAssocID="{FDDF3651-A27D-4CDC-8B82-3C661D76B640}" presName="rootConnector" presStyleLbl="node2" presStyleIdx="3" presStyleCnt="6"/>
      <dgm:spPr/>
    </dgm:pt>
    <dgm:pt modelId="{42FE9E64-D3DA-41E5-A6FC-6024E1F720E3}" type="pres">
      <dgm:prSet presAssocID="{FDDF3651-A27D-4CDC-8B82-3C661D76B640}" presName="hierChild4" presStyleCnt="0"/>
      <dgm:spPr/>
    </dgm:pt>
    <dgm:pt modelId="{F4987D10-6EB2-4309-A121-E2EB622BA8A0}" type="pres">
      <dgm:prSet presAssocID="{9B4DA8F0-A0A3-4529-ABDD-C921442BE58C}" presName="Name37" presStyleLbl="parChTrans1D3" presStyleIdx="11" presStyleCnt="17"/>
      <dgm:spPr/>
    </dgm:pt>
    <dgm:pt modelId="{0706CF4E-656A-426A-988E-E97CEC97601A}" type="pres">
      <dgm:prSet presAssocID="{B3104C96-E29E-4601-9A37-92530CD9E478}" presName="hierRoot2" presStyleCnt="0">
        <dgm:presLayoutVars>
          <dgm:hierBranch val="init"/>
        </dgm:presLayoutVars>
      </dgm:prSet>
      <dgm:spPr/>
    </dgm:pt>
    <dgm:pt modelId="{96667087-1839-4E36-9852-468346983C9F}" type="pres">
      <dgm:prSet presAssocID="{B3104C96-E29E-4601-9A37-92530CD9E478}" presName="rootComposite" presStyleCnt="0"/>
      <dgm:spPr/>
    </dgm:pt>
    <dgm:pt modelId="{434B0CE8-E18D-412E-8F6B-5DEC4E595F6D}" type="pres">
      <dgm:prSet presAssocID="{B3104C96-E29E-4601-9A37-92530CD9E478}" presName="rootText" presStyleLbl="node3" presStyleIdx="11" presStyleCnt="17">
        <dgm:presLayoutVars>
          <dgm:chPref val="3"/>
        </dgm:presLayoutVars>
      </dgm:prSet>
      <dgm:spPr/>
    </dgm:pt>
    <dgm:pt modelId="{BE28325D-7356-44BE-887F-F21AC8266FDF}" type="pres">
      <dgm:prSet presAssocID="{B3104C96-E29E-4601-9A37-92530CD9E478}" presName="rootConnector" presStyleLbl="node3" presStyleIdx="11" presStyleCnt="17"/>
      <dgm:spPr/>
    </dgm:pt>
    <dgm:pt modelId="{6D68F57B-3395-4AC5-A3D8-CDF8B38CBA7E}" type="pres">
      <dgm:prSet presAssocID="{B3104C96-E29E-4601-9A37-92530CD9E478}" presName="hierChild4" presStyleCnt="0"/>
      <dgm:spPr/>
    </dgm:pt>
    <dgm:pt modelId="{3B9A1B59-8A27-4493-9AEB-3D61FD9B5FC9}" type="pres">
      <dgm:prSet presAssocID="{B3104C96-E29E-4601-9A37-92530CD9E478}" presName="hierChild5" presStyleCnt="0"/>
      <dgm:spPr/>
    </dgm:pt>
    <dgm:pt modelId="{993780DC-6999-4A0A-A248-3BB5605340F1}" type="pres">
      <dgm:prSet presAssocID="{BED84CB4-598B-49BD-A07B-017C17A15640}" presName="Name37" presStyleLbl="parChTrans1D3" presStyleIdx="12" presStyleCnt="17"/>
      <dgm:spPr/>
    </dgm:pt>
    <dgm:pt modelId="{23973E67-5A60-4E26-9ECF-8FDD3C254BFA}" type="pres">
      <dgm:prSet presAssocID="{27054785-F602-4469-A261-C8AE257AF43C}" presName="hierRoot2" presStyleCnt="0">
        <dgm:presLayoutVars>
          <dgm:hierBranch val="init"/>
        </dgm:presLayoutVars>
      </dgm:prSet>
      <dgm:spPr/>
    </dgm:pt>
    <dgm:pt modelId="{C66715E1-E028-43FC-B8DE-C36BA446F7DF}" type="pres">
      <dgm:prSet presAssocID="{27054785-F602-4469-A261-C8AE257AF43C}" presName="rootComposite" presStyleCnt="0"/>
      <dgm:spPr/>
    </dgm:pt>
    <dgm:pt modelId="{2AAC5F35-A341-40B7-BB79-5357690F387F}" type="pres">
      <dgm:prSet presAssocID="{27054785-F602-4469-A261-C8AE257AF43C}" presName="rootText" presStyleLbl="node3" presStyleIdx="12" presStyleCnt="17">
        <dgm:presLayoutVars>
          <dgm:chPref val="3"/>
        </dgm:presLayoutVars>
      </dgm:prSet>
      <dgm:spPr/>
    </dgm:pt>
    <dgm:pt modelId="{FF89C41F-7641-44BE-8C6D-34272EB23A12}" type="pres">
      <dgm:prSet presAssocID="{27054785-F602-4469-A261-C8AE257AF43C}" presName="rootConnector" presStyleLbl="node3" presStyleIdx="12" presStyleCnt="17"/>
      <dgm:spPr/>
    </dgm:pt>
    <dgm:pt modelId="{D8A04759-293C-432E-B718-DC00EB6E9E6D}" type="pres">
      <dgm:prSet presAssocID="{27054785-F602-4469-A261-C8AE257AF43C}" presName="hierChild4" presStyleCnt="0"/>
      <dgm:spPr/>
    </dgm:pt>
    <dgm:pt modelId="{56C59A4A-AD82-4399-B32F-387A334A5BB3}" type="pres">
      <dgm:prSet presAssocID="{27054785-F602-4469-A261-C8AE257AF43C}" presName="hierChild5" presStyleCnt="0"/>
      <dgm:spPr/>
    </dgm:pt>
    <dgm:pt modelId="{3DA86272-5D76-45D0-B967-D015027005AF}" type="pres">
      <dgm:prSet presAssocID="{FDDF3651-A27D-4CDC-8B82-3C661D76B640}" presName="hierChild5" presStyleCnt="0"/>
      <dgm:spPr/>
    </dgm:pt>
    <dgm:pt modelId="{17154AA1-85D1-4A9B-B1B3-52B6321BC6F5}" type="pres">
      <dgm:prSet presAssocID="{63AEDCE4-7FFD-4D9D-AA88-5D49D942A6B8}" presName="Name37" presStyleLbl="parChTrans1D2" presStyleIdx="4" presStyleCnt="6"/>
      <dgm:spPr/>
    </dgm:pt>
    <dgm:pt modelId="{ED168223-C77D-4417-B9A4-FB28E63EA2CB}" type="pres">
      <dgm:prSet presAssocID="{FB9442EE-D164-4828-90E9-1FF4114AEEDF}" presName="hierRoot2" presStyleCnt="0">
        <dgm:presLayoutVars>
          <dgm:hierBranch val="init"/>
        </dgm:presLayoutVars>
      </dgm:prSet>
      <dgm:spPr/>
    </dgm:pt>
    <dgm:pt modelId="{05711E37-1C94-45DB-B33A-2D9E00FD1733}" type="pres">
      <dgm:prSet presAssocID="{FB9442EE-D164-4828-90E9-1FF4114AEEDF}" presName="rootComposite" presStyleCnt="0"/>
      <dgm:spPr/>
    </dgm:pt>
    <dgm:pt modelId="{61EB5333-CCE3-4754-8ACA-FD9757E0FECB}" type="pres">
      <dgm:prSet presAssocID="{FB9442EE-D164-4828-90E9-1FF4114AEEDF}" presName="rootText" presStyleLbl="node2" presStyleIdx="4" presStyleCnt="6">
        <dgm:presLayoutVars>
          <dgm:chPref val="3"/>
        </dgm:presLayoutVars>
      </dgm:prSet>
      <dgm:spPr/>
    </dgm:pt>
    <dgm:pt modelId="{924F4C12-D5D1-43D9-B282-7A742D74180E}" type="pres">
      <dgm:prSet presAssocID="{FB9442EE-D164-4828-90E9-1FF4114AEEDF}" presName="rootConnector" presStyleLbl="node2" presStyleIdx="4" presStyleCnt="6"/>
      <dgm:spPr/>
    </dgm:pt>
    <dgm:pt modelId="{901EEF93-E01C-4A2F-85E0-9F7985864B60}" type="pres">
      <dgm:prSet presAssocID="{FB9442EE-D164-4828-90E9-1FF4114AEEDF}" presName="hierChild4" presStyleCnt="0"/>
      <dgm:spPr/>
    </dgm:pt>
    <dgm:pt modelId="{610E490A-EAFD-4B29-97A5-D180402E20E0}" type="pres">
      <dgm:prSet presAssocID="{53BFE34A-44A6-443B-B44B-3A707A2FCBDB}" presName="Name37" presStyleLbl="parChTrans1D3" presStyleIdx="13" presStyleCnt="17"/>
      <dgm:spPr/>
    </dgm:pt>
    <dgm:pt modelId="{5E0975AB-CB19-43DC-AC17-A294DE488186}" type="pres">
      <dgm:prSet presAssocID="{1851BF11-63F9-46FA-985F-479D83DD9C39}" presName="hierRoot2" presStyleCnt="0">
        <dgm:presLayoutVars>
          <dgm:hierBranch val="init"/>
        </dgm:presLayoutVars>
      </dgm:prSet>
      <dgm:spPr/>
    </dgm:pt>
    <dgm:pt modelId="{0A43B95B-5041-44B3-BF37-52C45FDCF898}" type="pres">
      <dgm:prSet presAssocID="{1851BF11-63F9-46FA-985F-479D83DD9C39}" presName="rootComposite" presStyleCnt="0"/>
      <dgm:spPr/>
    </dgm:pt>
    <dgm:pt modelId="{820884B5-701E-4311-A84C-052052C4FCDD}" type="pres">
      <dgm:prSet presAssocID="{1851BF11-63F9-46FA-985F-479D83DD9C39}" presName="rootText" presStyleLbl="node3" presStyleIdx="13" presStyleCnt="17">
        <dgm:presLayoutVars>
          <dgm:chPref val="3"/>
        </dgm:presLayoutVars>
      </dgm:prSet>
      <dgm:spPr/>
    </dgm:pt>
    <dgm:pt modelId="{58756BAE-94E4-44A6-8FEC-4D4524E3849D}" type="pres">
      <dgm:prSet presAssocID="{1851BF11-63F9-46FA-985F-479D83DD9C39}" presName="rootConnector" presStyleLbl="node3" presStyleIdx="13" presStyleCnt="17"/>
      <dgm:spPr/>
    </dgm:pt>
    <dgm:pt modelId="{FEB19E4D-D125-4816-AF49-D2B02E4005F2}" type="pres">
      <dgm:prSet presAssocID="{1851BF11-63F9-46FA-985F-479D83DD9C39}" presName="hierChild4" presStyleCnt="0"/>
      <dgm:spPr/>
    </dgm:pt>
    <dgm:pt modelId="{8203F809-4D3D-4D6A-B3AB-CCD79D3D111A}" type="pres">
      <dgm:prSet presAssocID="{1851BF11-63F9-46FA-985F-479D83DD9C39}" presName="hierChild5" presStyleCnt="0"/>
      <dgm:spPr/>
    </dgm:pt>
    <dgm:pt modelId="{4734EF14-758C-4ECB-98A6-477FA688AEEB}" type="pres">
      <dgm:prSet presAssocID="{E3103150-AFD0-47C8-94A5-57B07BA9F57C}" presName="Name37" presStyleLbl="parChTrans1D3" presStyleIdx="14" presStyleCnt="17"/>
      <dgm:spPr/>
    </dgm:pt>
    <dgm:pt modelId="{B0466AFC-A4E5-4455-AC9B-D17C5CFB426E}" type="pres">
      <dgm:prSet presAssocID="{D56EFC7A-20BB-4D6C-8241-06969FA5FE17}" presName="hierRoot2" presStyleCnt="0">
        <dgm:presLayoutVars>
          <dgm:hierBranch val="init"/>
        </dgm:presLayoutVars>
      </dgm:prSet>
      <dgm:spPr/>
    </dgm:pt>
    <dgm:pt modelId="{B37B9692-AE88-461D-8DA5-A4313F37FE20}" type="pres">
      <dgm:prSet presAssocID="{D56EFC7A-20BB-4D6C-8241-06969FA5FE17}" presName="rootComposite" presStyleCnt="0"/>
      <dgm:spPr/>
    </dgm:pt>
    <dgm:pt modelId="{19A13127-1067-4FFB-BF0A-C99ACA13C4AE}" type="pres">
      <dgm:prSet presAssocID="{D56EFC7A-20BB-4D6C-8241-06969FA5FE17}" presName="rootText" presStyleLbl="node3" presStyleIdx="14" presStyleCnt="17">
        <dgm:presLayoutVars>
          <dgm:chPref val="3"/>
        </dgm:presLayoutVars>
      </dgm:prSet>
      <dgm:spPr/>
    </dgm:pt>
    <dgm:pt modelId="{CE969BF2-A27A-4BDF-924F-788302298331}" type="pres">
      <dgm:prSet presAssocID="{D56EFC7A-20BB-4D6C-8241-06969FA5FE17}" presName="rootConnector" presStyleLbl="node3" presStyleIdx="14" presStyleCnt="17"/>
      <dgm:spPr/>
    </dgm:pt>
    <dgm:pt modelId="{B5105B45-F2C9-43DB-8843-A5B6AD31A360}" type="pres">
      <dgm:prSet presAssocID="{D56EFC7A-20BB-4D6C-8241-06969FA5FE17}" presName="hierChild4" presStyleCnt="0"/>
      <dgm:spPr/>
    </dgm:pt>
    <dgm:pt modelId="{7A90ADA2-FB44-4293-AB1B-920169729AD6}" type="pres">
      <dgm:prSet presAssocID="{D56EFC7A-20BB-4D6C-8241-06969FA5FE17}" presName="hierChild5" presStyleCnt="0"/>
      <dgm:spPr/>
    </dgm:pt>
    <dgm:pt modelId="{ABE35DAB-C795-4988-BF06-8D5D941BE735}" type="pres">
      <dgm:prSet presAssocID="{25AA6C4A-C5C5-4673-B22B-13011C97CAEF}" presName="Name37" presStyleLbl="parChTrans1D3" presStyleIdx="15" presStyleCnt="17"/>
      <dgm:spPr/>
    </dgm:pt>
    <dgm:pt modelId="{309ED0AA-D239-431C-B58B-5D3263255EAA}" type="pres">
      <dgm:prSet presAssocID="{F272CB1F-1057-4AF4-B6DC-275F4F3618B3}" presName="hierRoot2" presStyleCnt="0">
        <dgm:presLayoutVars>
          <dgm:hierBranch val="init"/>
        </dgm:presLayoutVars>
      </dgm:prSet>
      <dgm:spPr/>
    </dgm:pt>
    <dgm:pt modelId="{ABAE012E-7B41-4B83-A7AD-CAD152FE81C1}" type="pres">
      <dgm:prSet presAssocID="{F272CB1F-1057-4AF4-B6DC-275F4F3618B3}" presName="rootComposite" presStyleCnt="0"/>
      <dgm:spPr/>
    </dgm:pt>
    <dgm:pt modelId="{1917DDD6-B7FD-41D4-BBC2-3E6845A78B9B}" type="pres">
      <dgm:prSet presAssocID="{F272CB1F-1057-4AF4-B6DC-275F4F3618B3}" presName="rootText" presStyleLbl="node3" presStyleIdx="15" presStyleCnt="17">
        <dgm:presLayoutVars>
          <dgm:chPref val="3"/>
        </dgm:presLayoutVars>
      </dgm:prSet>
      <dgm:spPr/>
    </dgm:pt>
    <dgm:pt modelId="{202A6BE5-FB51-4FE9-8BC1-35EE6B7322F6}" type="pres">
      <dgm:prSet presAssocID="{F272CB1F-1057-4AF4-B6DC-275F4F3618B3}" presName="rootConnector" presStyleLbl="node3" presStyleIdx="15" presStyleCnt="17"/>
      <dgm:spPr/>
    </dgm:pt>
    <dgm:pt modelId="{7C23BD88-3CA7-4145-A9BC-BB4B20D14602}" type="pres">
      <dgm:prSet presAssocID="{F272CB1F-1057-4AF4-B6DC-275F4F3618B3}" presName="hierChild4" presStyleCnt="0"/>
      <dgm:spPr/>
    </dgm:pt>
    <dgm:pt modelId="{E7BEB1DC-1875-40B3-A4C8-7312DB0AE353}" type="pres">
      <dgm:prSet presAssocID="{F272CB1F-1057-4AF4-B6DC-275F4F3618B3}" presName="hierChild5" presStyleCnt="0"/>
      <dgm:spPr/>
    </dgm:pt>
    <dgm:pt modelId="{8A644B6E-946D-49F7-BAB2-FAC87846B448}" type="pres">
      <dgm:prSet presAssocID="{FB9442EE-D164-4828-90E9-1FF4114AEEDF}" presName="hierChild5" presStyleCnt="0"/>
      <dgm:spPr/>
    </dgm:pt>
    <dgm:pt modelId="{1E6A7E45-9F94-4933-AA12-45AE509AA82D}" type="pres">
      <dgm:prSet presAssocID="{FE0F3EFF-F092-4EFC-84A1-C3D4845EA9B0}" presName="Name37" presStyleLbl="parChTrans1D2" presStyleIdx="5" presStyleCnt="6"/>
      <dgm:spPr/>
    </dgm:pt>
    <dgm:pt modelId="{19E708DE-8F24-4E25-9CF5-4923CBAD74E1}" type="pres">
      <dgm:prSet presAssocID="{2DA2822B-2140-46DD-A92A-4021FD9CE4D2}" presName="hierRoot2" presStyleCnt="0">
        <dgm:presLayoutVars>
          <dgm:hierBranch val="init"/>
        </dgm:presLayoutVars>
      </dgm:prSet>
      <dgm:spPr/>
    </dgm:pt>
    <dgm:pt modelId="{9F129FD1-4C88-421D-B245-C5D96472AB31}" type="pres">
      <dgm:prSet presAssocID="{2DA2822B-2140-46DD-A92A-4021FD9CE4D2}" presName="rootComposite" presStyleCnt="0"/>
      <dgm:spPr/>
    </dgm:pt>
    <dgm:pt modelId="{046C4BE0-C59F-489E-966C-A6E976B8F194}" type="pres">
      <dgm:prSet presAssocID="{2DA2822B-2140-46DD-A92A-4021FD9CE4D2}" presName="rootText" presStyleLbl="node2" presStyleIdx="5" presStyleCnt="6">
        <dgm:presLayoutVars>
          <dgm:chPref val="3"/>
        </dgm:presLayoutVars>
      </dgm:prSet>
      <dgm:spPr/>
    </dgm:pt>
    <dgm:pt modelId="{F89159A8-4EC0-43E2-B816-EA75B4B5D57C}" type="pres">
      <dgm:prSet presAssocID="{2DA2822B-2140-46DD-A92A-4021FD9CE4D2}" presName="rootConnector" presStyleLbl="node2" presStyleIdx="5" presStyleCnt="6"/>
      <dgm:spPr/>
    </dgm:pt>
    <dgm:pt modelId="{B8EE1855-E30F-4BAC-8DC5-24CB85667705}" type="pres">
      <dgm:prSet presAssocID="{2DA2822B-2140-46DD-A92A-4021FD9CE4D2}" presName="hierChild4" presStyleCnt="0"/>
      <dgm:spPr/>
    </dgm:pt>
    <dgm:pt modelId="{DEF98E4E-D158-4FAB-A65D-C17E016E2544}" type="pres">
      <dgm:prSet presAssocID="{A80C1928-E98B-4856-ABCD-38CDC8FD6BEE}" presName="Name37" presStyleLbl="parChTrans1D3" presStyleIdx="16" presStyleCnt="17"/>
      <dgm:spPr/>
    </dgm:pt>
    <dgm:pt modelId="{638FA6C4-C946-4934-8230-D6A56D4E7C44}" type="pres">
      <dgm:prSet presAssocID="{885848A1-9BB9-45FB-9804-801B45DCE4D3}" presName="hierRoot2" presStyleCnt="0">
        <dgm:presLayoutVars>
          <dgm:hierBranch val="init"/>
        </dgm:presLayoutVars>
      </dgm:prSet>
      <dgm:spPr/>
    </dgm:pt>
    <dgm:pt modelId="{9ABA6A74-AB16-4ABD-821E-71F8B4D5937C}" type="pres">
      <dgm:prSet presAssocID="{885848A1-9BB9-45FB-9804-801B45DCE4D3}" presName="rootComposite" presStyleCnt="0"/>
      <dgm:spPr/>
    </dgm:pt>
    <dgm:pt modelId="{36A321AF-6339-4265-A397-444988EF4CE7}" type="pres">
      <dgm:prSet presAssocID="{885848A1-9BB9-45FB-9804-801B45DCE4D3}" presName="rootText" presStyleLbl="node3" presStyleIdx="16" presStyleCnt="17">
        <dgm:presLayoutVars>
          <dgm:chPref val="3"/>
        </dgm:presLayoutVars>
      </dgm:prSet>
      <dgm:spPr/>
    </dgm:pt>
    <dgm:pt modelId="{16DE66B0-D413-4D3E-8C46-C66D6391339A}" type="pres">
      <dgm:prSet presAssocID="{885848A1-9BB9-45FB-9804-801B45DCE4D3}" presName="rootConnector" presStyleLbl="node3" presStyleIdx="16" presStyleCnt="17"/>
      <dgm:spPr/>
    </dgm:pt>
    <dgm:pt modelId="{94BE1232-38A1-4B74-916B-EC1A72A17BE1}" type="pres">
      <dgm:prSet presAssocID="{885848A1-9BB9-45FB-9804-801B45DCE4D3}" presName="hierChild4" presStyleCnt="0"/>
      <dgm:spPr/>
    </dgm:pt>
    <dgm:pt modelId="{BB2E7FBC-9B4D-4FA5-9EF9-3504914F403A}" type="pres">
      <dgm:prSet presAssocID="{885848A1-9BB9-45FB-9804-801B45DCE4D3}" presName="hierChild5" presStyleCnt="0"/>
      <dgm:spPr/>
    </dgm:pt>
    <dgm:pt modelId="{F9FC50D4-51B9-433C-9AD1-B3B1A165A5D8}" type="pres">
      <dgm:prSet presAssocID="{2DA2822B-2140-46DD-A92A-4021FD9CE4D2}" presName="hierChild5" presStyleCnt="0"/>
      <dgm:spPr/>
    </dgm:pt>
    <dgm:pt modelId="{73B58BF4-9671-4F6E-B2A8-79D827B2CAF7}" type="pres">
      <dgm:prSet presAssocID="{E570731E-6D39-4692-8B07-E20928088608}" presName="hierChild3" presStyleCnt="0"/>
      <dgm:spPr/>
    </dgm:pt>
  </dgm:ptLst>
  <dgm:cxnLst>
    <dgm:cxn modelId="{389C2200-D685-4B7B-BA29-2A75CD6E8B4A}" type="presOf" srcId="{B9C95E5E-7235-418F-8B28-D38B75A135B3}" destId="{47C9FBD6-09C9-42BD-BB0D-145B48377E08}" srcOrd="0" destOrd="0" presId="urn:microsoft.com/office/officeart/2005/8/layout/orgChart1"/>
    <dgm:cxn modelId="{A72E5901-9CB9-4489-B0C8-CAC674CA16CC}" type="presOf" srcId="{D56EFC7A-20BB-4D6C-8241-06969FA5FE17}" destId="{19A13127-1067-4FFB-BF0A-C99ACA13C4AE}" srcOrd="0" destOrd="0" presId="urn:microsoft.com/office/officeart/2005/8/layout/orgChart1"/>
    <dgm:cxn modelId="{D3947512-5987-4CEF-863F-BF313AED6EAC}" srcId="{FDDF3651-A27D-4CDC-8B82-3C661D76B640}" destId="{27054785-F602-4469-A261-C8AE257AF43C}" srcOrd="1" destOrd="0" parTransId="{BED84CB4-598B-49BD-A07B-017C17A15640}" sibTransId="{516108C6-6FC3-46F5-AA88-3737CB077DA0}"/>
    <dgm:cxn modelId="{A7628613-E585-4CBF-AD26-0C4A900D7788}" type="presOf" srcId="{470BCF5E-C16B-4B5A-A36E-AE64245F3973}" destId="{E1B7DDE7-EF2D-4F59-ADE0-6FD5BF2E9900}" srcOrd="0" destOrd="0" presId="urn:microsoft.com/office/officeart/2005/8/layout/orgChart1"/>
    <dgm:cxn modelId="{9A655016-8CBE-4C2A-908A-001AB445322E}" type="presOf" srcId="{F30CFF3F-693A-41F8-AF3B-56134EB4C188}" destId="{F4DE8FF1-276E-4379-B248-7896AC49060C}" srcOrd="0" destOrd="0" presId="urn:microsoft.com/office/officeart/2005/8/layout/orgChart1"/>
    <dgm:cxn modelId="{47E61619-3E45-44B3-A471-C39E9EDE0416}" srcId="{FB9442EE-D164-4828-90E9-1FF4114AEEDF}" destId="{1851BF11-63F9-46FA-985F-479D83DD9C39}" srcOrd="0" destOrd="0" parTransId="{53BFE34A-44A6-443B-B44B-3A707A2FCBDB}" sibTransId="{F1A26823-9964-43D9-9357-1251FDCB6404}"/>
    <dgm:cxn modelId="{2997551C-7AEC-40A6-AA1C-CE8203BFB39C}" type="presOf" srcId="{E570731E-6D39-4692-8B07-E20928088608}" destId="{4F3C08E0-1752-44C8-A591-5558992BF8D1}" srcOrd="0" destOrd="0" presId="urn:microsoft.com/office/officeart/2005/8/layout/orgChart1"/>
    <dgm:cxn modelId="{DAF25121-5D04-457A-9532-587C3EA9E536}" srcId="{48F99D66-F9A7-43B6-9AE5-683CEA58D472}" destId="{C3FC7606-87A1-4A53-A7C0-2098BA8573CA}" srcOrd="1" destOrd="0" parTransId="{7AEBDCDA-C758-4E30-9899-A34058740490}" sibTransId="{313AF13E-2123-41E5-A429-456A8AB6F038}"/>
    <dgm:cxn modelId="{A96B0126-BABF-414B-AAF9-99E66A33C4D9}" type="presOf" srcId="{27054785-F602-4469-A261-C8AE257AF43C}" destId="{FF89C41F-7641-44BE-8C6D-34272EB23A12}" srcOrd="1" destOrd="0" presId="urn:microsoft.com/office/officeart/2005/8/layout/orgChart1"/>
    <dgm:cxn modelId="{7A1A0433-0385-4BD1-8CFF-550FB4795DB8}" type="presOf" srcId="{FE0F3EFF-F092-4EFC-84A1-C3D4845EA9B0}" destId="{1E6A7E45-9F94-4933-AA12-45AE509AA82D}" srcOrd="0" destOrd="0" presId="urn:microsoft.com/office/officeart/2005/8/layout/orgChart1"/>
    <dgm:cxn modelId="{D46BED36-A88D-4DB6-AF43-6BCA2C9D57DB}" type="presOf" srcId="{48F99D66-F9A7-43B6-9AE5-683CEA58D472}" destId="{0D6FC482-036F-4968-A9C9-9485E76DB82B}" srcOrd="1" destOrd="0" presId="urn:microsoft.com/office/officeart/2005/8/layout/orgChart1"/>
    <dgm:cxn modelId="{5C414138-9B9D-4D8F-A96F-F94FD1A651DB}" type="presOf" srcId="{4DB0F7E2-663D-4ED4-AB18-AC4724C51610}" destId="{8B67AF11-A9C6-4200-B1E7-F9FDD04640C6}" srcOrd="0" destOrd="0" presId="urn:microsoft.com/office/officeart/2005/8/layout/orgChart1"/>
    <dgm:cxn modelId="{D89A673B-C8B4-43F7-B407-2E24F28E6237}" type="presOf" srcId="{B1B46DAE-EB7F-4398-B32D-BFF5C38235F6}" destId="{C22873FE-FCE3-4E1F-BEB1-E111B725B2D4}" srcOrd="1" destOrd="0" presId="urn:microsoft.com/office/officeart/2005/8/layout/orgChart1"/>
    <dgm:cxn modelId="{33890540-C23D-4B64-94D9-DB3E6A60CFE4}" type="presOf" srcId="{C3FC7606-87A1-4A53-A7C0-2098BA8573CA}" destId="{8A705B28-01B9-41AE-8F07-285A58F2BC5A}" srcOrd="1" destOrd="0" presId="urn:microsoft.com/office/officeart/2005/8/layout/orgChart1"/>
    <dgm:cxn modelId="{892CD75C-4F92-4EE5-A86E-6783DDA183A4}" type="presOf" srcId="{470BCF5E-C16B-4B5A-A36E-AE64245F3973}" destId="{8740AFFC-2565-4625-8A84-4F65656C6E3F}" srcOrd="1" destOrd="0" presId="urn:microsoft.com/office/officeart/2005/8/layout/orgChart1"/>
    <dgm:cxn modelId="{6043625E-F245-4F1B-A38C-122F79582981}" type="presOf" srcId="{7AEBDCDA-C758-4E30-9899-A34058740490}" destId="{BCA30805-CF73-4B70-AB32-E0846E52D7D9}" srcOrd="0" destOrd="0" presId="urn:microsoft.com/office/officeart/2005/8/layout/orgChart1"/>
    <dgm:cxn modelId="{834AB360-AE15-41EC-B63A-F58C1D36665C}" type="presOf" srcId="{D9FCBD40-2FCF-4DBA-A250-A77EDAA3A25A}" destId="{01DD577E-289D-403E-9B87-CCFB3E8F604B}" srcOrd="0" destOrd="0" presId="urn:microsoft.com/office/officeart/2005/8/layout/orgChart1"/>
    <dgm:cxn modelId="{532A2862-B59D-4EA0-B81C-9B73440E7CC2}" srcId="{48F99D66-F9A7-43B6-9AE5-683CEA58D472}" destId="{1BC337D5-5AAB-411B-97A2-E8A2E7B3B880}" srcOrd="3" destOrd="0" parTransId="{B7C5673F-4E17-4F07-AE5C-27681F751B65}" sibTransId="{F16FA56C-20BC-4896-8B01-77E920AD8BEC}"/>
    <dgm:cxn modelId="{DF4C9163-9942-4A2C-A9DA-E326B27A5423}" type="presOf" srcId="{FB9442EE-D164-4828-90E9-1FF4114AEEDF}" destId="{924F4C12-D5D1-43D9-B282-7A742D74180E}" srcOrd="1" destOrd="0" presId="urn:microsoft.com/office/officeart/2005/8/layout/orgChart1"/>
    <dgm:cxn modelId="{96B6A143-97E1-4747-AA55-34329AA30F81}" type="presOf" srcId="{468F5936-8B13-497E-99E0-BC02BAB2A7EE}" destId="{93177467-FCCF-47CE-B6D8-994FB29333B6}" srcOrd="0" destOrd="0" presId="urn:microsoft.com/office/officeart/2005/8/layout/orgChart1"/>
    <dgm:cxn modelId="{1A353644-B752-4B18-892F-025E3489CCA0}" type="presOf" srcId="{F272CB1F-1057-4AF4-B6DC-275F4F3618B3}" destId="{1917DDD6-B7FD-41D4-BBC2-3E6845A78B9B}" srcOrd="0" destOrd="0" presId="urn:microsoft.com/office/officeart/2005/8/layout/orgChart1"/>
    <dgm:cxn modelId="{D4AF8246-2FD2-42D9-B6C8-A9ECF895A45B}" type="presOf" srcId="{B3104C96-E29E-4601-9A37-92530CD9E478}" destId="{BE28325D-7356-44BE-887F-F21AC8266FDF}" srcOrd="1" destOrd="0" presId="urn:microsoft.com/office/officeart/2005/8/layout/orgChart1"/>
    <dgm:cxn modelId="{72CF8446-A9E6-4336-8454-DA9A0BDD352D}" srcId="{79A03B81-B61F-4AC1-9964-F787CAF754D8}" destId="{F30CFF3F-693A-41F8-AF3B-56134EB4C188}" srcOrd="1" destOrd="0" parTransId="{EF51E389-8CC0-4A57-9172-3114B2EC5DBD}" sibTransId="{FC1B1E7D-522C-488C-A95E-DBF36EE4B3D3}"/>
    <dgm:cxn modelId="{73B04F6A-BFC4-4B44-AA7D-A05D7D99DA07}" type="presOf" srcId="{2F9F265D-6F46-4CEB-BE54-60D954E7072F}" destId="{71525F5E-DB8D-4DB4-9DDF-773EBDEC177C}" srcOrd="0" destOrd="0" presId="urn:microsoft.com/office/officeart/2005/8/layout/orgChart1"/>
    <dgm:cxn modelId="{93A2586D-029B-4268-B5F4-148875955A57}" type="presOf" srcId="{EF51E389-8CC0-4A57-9172-3114B2EC5DBD}" destId="{2288C4D6-4FA2-40EB-83F4-6840F4FE2C89}" srcOrd="0" destOrd="0" presId="urn:microsoft.com/office/officeart/2005/8/layout/orgChart1"/>
    <dgm:cxn modelId="{9475AE4D-D1CF-4B1F-BD37-AB3F50752560}" srcId="{FDDF3651-A27D-4CDC-8B82-3C661D76B640}" destId="{B3104C96-E29E-4601-9A37-92530CD9E478}" srcOrd="0" destOrd="0" parTransId="{9B4DA8F0-A0A3-4529-ABDD-C921442BE58C}" sibTransId="{9C8E2F13-2890-4ACB-9041-EE4CC0412DB8}"/>
    <dgm:cxn modelId="{2C8D324E-883D-478D-8054-D1CF598457D3}" type="presOf" srcId="{722DFA16-4900-41EE-AB12-4A3F8F8B6AD0}" destId="{2AAAFD28-A025-4741-A21F-9C17360703DA}" srcOrd="1" destOrd="0" presId="urn:microsoft.com/office/officeart/2005/8/layout/orgChart1"/>
    <dgm:cxn modelId="{B1681750-4F90-4862-8AE7-342118447EAF}" type="presOf" srcId="{79A03B81-B61F-4AC1-9964-F787CAF754D8}" destId="{7D118226-8EC8-4DF7-BB9E-C166FD90646B}" srcOrd="0" destOrd="0" presId="urn:microsoft.com/office/officeart/2005/8/layout/orgChart1"/>
    <dgm:cxn modelId="{4CE18A51-9A53-428B-B540-847784743BE7}" srcId="{E570731E-6D39-4692-8B07-E20928088608}" destId="{48F99D66-F9A7-43B6-9AE5-683CEA58D472}" srcOrd="0" destOrd="0" parTransId="{C5FB0839-A548-4286-985B-D3F84F11B6C8}" sibTransId="{AFBC7453-2B57-4D2D-A70B-E43CDD992551}"/>
    <dgm:cxn modelId="{5B085E54-0147-40D8-83D5-8B9CC98ABA1E}" type="presOf" srcId="{D56EFC7A-20BB-4D6C-8241-06969FA5FE17}" destId="{CE969BF2-A27A-4BDF-924F-788302298331}" srcOrd="1" destOrd="0" presId="urn:microsoft.com/office/officeart/2005/8/layout/orgChart1"/>
    <dgm:cxn modelId="{3FBD4654-378D-4403-B672-7B8E03C80905}" srcId="{08003F3F-B8E5-4B81-BCB3-EEDBAFD1ACEF}" destId="{E570731E-6D39-4692-8B07-E20928088608}" srcOrd="0" destOrd="0" parTransId="{B13EB210-FE7D-43C8-8A7D-8088FC15C76B}" sibTransId="{86C0D1A6-AE3A-4CFB-8264-E801F81519A1}"/>
    <dgm:cxn modelId="{D8955474-CA87-4B88-AEF2-597135FC24B5}" type="presOf" srcId="{247B51D5-8732-414B-B1C0-55217041BC2D}" destId="{9327C5A8-C5FE-438B-95A6-D08030F75E6E}" srcOrd="1" destOrd="0" presId="urn:microsoft.com/office/officeart/2005/8/layout/orgChart1"/>
    <dgm:cxn modelId="{16672D77-9E2D-40BA-B473-2304EF3A3A20}" type="presOf" srcId="{C3FC7606-87A1-4A53-A7C0-2098BA8573CA}" destId="{AABA839E-8EDD-4E60-A5E7-155AD6F6119C}" srcOrd="0" destOrd="0" presId="urn:microsoft.com/office/officeart/2005/8/layout/orgChart1"/>
    <dgm:cxn modelId="{17FD4A58-3094-4A74-B03F-5C66745A913C}" type="presOf" srcId="{B7C5673F-4E17-4F07-AE5C-27681F751B65}" destId="{203602AA-8497-40E6-937E-AB483998B6B6}" srcOrd="0" destOrd="0" presId="urn:microsoft.com/office/officeart/2005/8/layout/orgChart1"/>
    <dgm:cxn modelId="{1FA96B79-3D84-40D5-9E22-6D46E73E50FA}" type="presOf" srcId="{41D79A17-D6A0-4EF0-B47A-D7782A4524F6}" destId="{B89411CD-7929-42DB-A316-9FB0225380C2}" srcOrd="1" destOrd="0" presId="urn:microsoft.com/office/officeart/2005/8/layout/orgChart1"/>
    <dgm:cxn modelId="{6E76465A-2FE4-43B8-8420-B02B0BC4799A}" srcId="{48F99D66-F9A7-43B6-9AE5-683CEA58D472}" destId="{6483475D-0E09-49A6-8126-19CD883252B6}" srcOrd="2" destOrd="0" parTransId="{4F7F184E-E67B-436F-8439-CCB095143446}" sibTransId="{43B9E113-08AF-4380-849F-61DBC685CE22}"/>
    <dgm:cxn modelId="{0A338C7A-9613-4415-965A-E57D2A5A32AC}" type="presOf" srcId="{27054785-F602-4469-A261-C8AE257AF43C}" destId="{2AAC5F35-A341-40B7-BB79-5357690F387F}" srcOrd="0" destOrd="0" presId="urn:microsoft.com/office/officeart/2005/8/layout/orgChart1"/>
    <dgm:cxn modelId="{9E46777C-4A4D-4FBE-8D1A-EA2AB30A8C1E}" type="presOf" srcId="{324AEFA2-135C-452A-B632-D165AB5A81F5}" destId="{E5561B78-0273-4EB3-8EA1-3172862A0D29}" srcOrd="0" destOrd="0" presId="urn:microsoft.com/office/officeart/2005/8/layout/orgChart1"/>
    <dgm:cxn modelId="{D7C7C283-A267-4E6E-8137-275C091176E0}" srcId="{E570731E-6D39-4692-8B07-E20928088608}" destId="{2DA2822B-2140-46DD-A92A-4021FD9CE4D2}" srcOrd="5" destOrd="0" parTransId="{FE0F3EFF-F092-4EFC-84A1-C3D4845EA9B0}" sibTransId="{E95E94E1-E72E-4430-A818-5057161CFFCD}"/>
    <dgm:cxn modelId="{1295E585-7B01-4A6D-A0EA-20B442E839AD}" type="presOf" srcId="{6483475D-0E09-49A6-8126-19CD883252B6}" destId="{4CA3B9EF-DD12-4462-A4E7-B0397DD324C4}" srcOrd="1" destOrd="0" presId="urn:microsoft.com/office/officeart/2005/8/layout/orgChart1"/>
    <dgm:cxn modelId="{8511C986-4CDC-4766-8B56-AEDCB1E65E4C}" srcId="{48F99D66-F9A7-43B6-9AE5-683CEA58D472}" destId="{64F4B350-F90F-4592-A7AF-CF7D77A144D6}" srcOrd="0" destOrd="0" parTransId="{21243E6C-B562-497B-BC83-5E9A355DE5F9}" sibTransId="{E9A31956-14D3-4ED3-930F-2ABD8568C0B7}"/>
    <dgm:cxn modelId="{6423FB8B-F242-48C8-B211-629B7776DD17}" type="presOf" srcId="{885848A1-9BB9-45FB-9804-801B45DCE4D3}" destId="{16DE66B0-D413-4D3E-8C46-C66D6391339A}" srcOrd="1" destOrd="0" presId="urn:microsoft.com/office/officeart/2005/8/layout/orgChart1"/>
    <dgm:cxn modelId="{31536A90-AB1C-46B4-A8B9-F9FA10F9D121}" type="presOf" srcId="{41D79A17-D6A0-4EF0-B47A-D7782A4524F6}" destId="{8C3505E3-F0BB-44C6-BDE7-E4531E16103A}" srcOrd="0" destOrd="0" presId="urn:microsoft.com/office/officeart/2005/8/layout/orgChart1"/>
    <dgm:cxn modelId="{A2342591-3064-4B65-8B67-E147735C41F1}" type="presOf" srcId="{885848A1-9BB9-45FB-9804-801B45DCE4D3}" destId="{36A321AF-6339-4265-A397-444988EF4CE7}" srcOrd="0" destOrd="0" presId="urn:microsoft.com/office/officeart/2005/8/layout/orgChart1"/>
    <dgm:cxn modelId="{FE48AE92-2533-4F1F-B4C7-0F54D375E3FE}" type="presOf" srcId="{2DA2822B-2140-46DD-A92A-4021FD9CE4D2}" destId="{F89159A8-4EC0-43E2-B816-EA75B4B5D57C}" srcOrd="1" destOrd="0" presId="urn:microsoft.com/office/officeart/2005/8/layout/orgChart1"/>
    <dgm:cxn modelId="{76C4B79C-D749-4DD1-9AD7-AF5BA34A8E36}" srcId="{79A03B81-B61F-4AC1-9964-F787CAF754D8}" destId="{B1B46DAE-EB7F-4398-B32D-BFF5C38235F6}" srcOrd="3" destOrd="0" parTransId="{DBA164FC-FF29-4156-9BA8-DF42A04D0D51}" sibTransId="{7237C0A6-611C-425E-84CF-66D390FF6C58}"/>
    <dgm:cxn modelId="{EA936FA3-D9AE-4430-9759-89FB966C0131}" type="presOf" srcId="{E3A0F4CC-6713-4125-8D86-FCB863D1035D}" destId="{4299043B-2CEE-4C8E-B2F0-B9BB5D1FA54A}" srcOrd="1" destOrd="0" presId="urn:microsoft.com/office/officeart/2005/8/layout/orgChart1"/>
    <dgm:cxn modelId="{6B4A7CA6-6737-482D-B0A6-0D949A7C60CF}" type="presOf" srcId="{FB9442EE-D164-4828-90E9-1FF4114AEEDF}" destId="{61EB5333-CCE3-4754-8ACA-FD9757E0FECB}" srcOrd="0" destOrd="0" presId="urn:microsoft.com/office/officeart/2005/8/layout/orgChart1"/>
    <dgm:cxn modelId="{E72C3BA7-4C02-4AB1-B672-B8E508802A6D}" type="presOf" srcId="{46BEB9CE-2D56-476A-80BD-6C478082FB39}" destId="{E13D551F-5FC8-4A5C-8789-C35AF4EE5B4B}" srcOrd="0" destOrd="0" presId="urn:microsoft.com/office/officeart/2005/8/layout/orgChart1"/>
    <dgm:cxn modelId="{723475A7-AD0C-4C8B-87A7-532235CC9A38}" type="presOf" srcId="{2DA2822B-2140-46DD-A92A-4021FD9CE4D2}" destId="{046C4BE0-C59F-489E-966C-A6E976B8F194}" srcOrd="0" destOrd="0" presId="urn:microsoft.com/office/officeart/2005/8/layout/orgChart1"/>
    <dgm:cxn modelId="{D1E82FA9-2A9F-4117-8AAD-D2CCA668630B}" type="presOf" srcId="{F272CB1F-1057-4AF4-B6DC-275F4F3618B3}" destId="{202A6BE5-FB51-4FE9-8BC1-35EE6B7322F6}" srcOrd="1" destOrd="0" presId="urn:microsoft.com/office/officeart/2005/8/layout/orgChart1"/>
    <dgm:cxn modelId="{112F6EAC-4DCC-4A35-BD53-854E16EB6D3E}" type="presOf" srcId="{4DB0F7E2-663D-4ED4-AB18-AC4724C51610}" destId="{4126C28F-CECA-4474-BB4F-E4584E17382E}" srcOrd="1" destOrd="0" presId="urn:microsoft.com/office/officeart/2005/8/layout/orgChart1"/>
    <dgm:cxn modelId="{8E8B7AAF-B73B-4490-B1A6-944C29463C8D}" type="presOf" srcId="{08003F3F-B8E5-4B81-BCB3-EEDBAFD1ACEF}" destId="{A5DA8DA4-0B89-4361-85C2-5D5F671A43BD}" srcOrd="0" destOrd="0" presId="urn:microsoft.com/office/officeart/2005/8/layout/orgChart1"/>
    <dgm:cxn modelId="{15DC9CB0-241C-4BB9-9898-66B425D2FA0F}" srcId="{79A03B81-B61F-4AC1-9964-F787CAF754D8}" destId="{E3A0F4CC-6713-4125-8D86-FCB863D1035D}" srcOrd="2" destOrd="0" parTransId="{191286C5-8593-48BE-B4FB-8A84F7A35FF4}" sibTransId="{3FBD0A2C-88E5-4151-A28F-19E939B73335}"/>
    <dgm:cxn modelId="{165E22B6-28B7-462C-9677-364B30A93566}" srcId="{2DA2822B-2140-46DD-A92A-4021FD9CE4D2}" destId="{885848A1-9BB9-45FB-9804-801B45DCE4D3}" srcOrd="0" destOrd="0" parTransId="{A80C1928-E98B-4856-ABCD-38CDC8FD6BEE}" sibTransId="{C0835CC1-2576-435F-B1D6-715F90D3C7B4}"/>
    <dgm:cxn modelId="{62AADBB7-C7FE-4D25-B41C-6C68683F89C7}" type="presOf" srcId="{E3103150-AFD0-47C8-94A5-57B07BA9F57C}" destId="{4734EF14-758C-4ECB-98A6-477FA688AEEB}" srcOrd="0" destOrd="0" presId="urn:microsoft.com/office/officeart/2005/8/layout/orgChart1"/>
    <dgm:cxn modelId="{18BE25B9-29FC-4BF0-8F3C-FED7B7D71FEE}" srcId="{470BCF5E-C16B-4B5A-A36E-AE64245F3973}" destId="{41D79A17-D6A0-4EF0-B47A-D7782A4524F6}" srcOrd="0" destOrd="0" parTransId="{D9FCBD40-2FCF-4DBA-A250-A77EDAA3A25A}" sibTransId="{C09B388B-7DD2-45DB-9D08-5DD9A64118AC}"/>
    <dgm:cxn modelId="{8C37F8B9-B8C3-4EEA-A345-F3AF6814A356}" type="presOf" srcId="{1BC337D5-5AAB-411B-97A2-E8A2E7B3B880}" destId="{01B29280-AE3A-4BD5-B511-DDDD2753E115}" srcOrd="0" destOrd="0" presId="urn:microsoft.com/office/officeart/2005/8/layout/orgChart1"/>
    <dgm:cxn modelId="{EF6140BB-66D4-4592-A1A6-2AD5152E69B3}" type="presOf" srcId="{E570731E-6D39-4692-8B07-E20928088608}" destId="{9A6BB313-9EE4-452F-B6BF-C33EC05EF0FA}" srcOrd="1" destOrd="0" presId="urn:microsoft.com/office/officeart/2005/8/layout/orgChart1"/>
    <dgm:cxn modelId="{CDF94BBB-AA51-41B8-9F8B-945061D93774}" type="presOf" srcId="{DBA164FC-FF29-4156-9BA8-DF42A04D0D51}" destId="{10882D7D-9482-4E78-8F71-2337C2BD22DB}" srcOrd="0" destOrd="0" presId="urn:microsoft.com/office/officeart/2005/8/layout/orgChart1"/>
    <dgm:cxn modelId="{7D69D1BF-CE5C-4C9D-9D89-93D08F6B0445}" type="presOf" srcId="{B1B46DAE-EB7F-4398-B32D-BFF5C38235F6}" destId="{4365EF35-367F-410D-AFE7-538163895C81}" srcOrd="0" destOrd="0" presId="urn:microsoft.com/office/officeart/2005/8/layout/orgChart1"/>
    <dgm:cxn modelId="{EC50E2BF-FA9D-4AC4-8A75-5C448136F93C}" type="presOf" srcId="{A80C1928-E98B-4856-ABCD-38CDC8FD6BEE}" destId="{DEF98E4E-D158-4FAB-A65D-C17E016E2544}" srcOrd="0" destOrd="0" presId="urn:microsoft.com/office/officeart/2005/8/layout/orgChart1"/>
    <dgm:cxn modelId="{9F069EC0-A871-4E51-AE1F-BFFD9F807F4F}" type="presOf" srcId="{FDDF3651-A27D-4CDC-8B82-3C661D76B640}" destId="{E022A64A-8976-4FC2-8C34-870001EE8EF0}" srcOrd="0" destOrd="0" presId="urn:microsoft.com/office/officeart/2005/8/layout/orgChart1"/>
    <dgm:cxn modelId="{0CFAC0C2-99B3-42D3-8420-6256519EE9D2}" srcId="{FB9442EE-D164-4828-90E9-1FF4114AEEDF}" destId="{D56EFC7A-20BB-4D6C-8241-06969FA5FE17}" srcOrd="1" destOrd="0" parTransId="{E3103150-AFD0-47C8-94A5-57B07BA9F57C}" sibTransId="{D064E5B7-821C-4DEE-9D8C-774175AA837B}"/>
    <dgm:cxn modelId="{B5C2CEC2-6481-4B6A-A40F-2A6B08EF01F5}" srcId="{E570731E-6D39-4692-8B07-E20928088608}" destId="{79A03B81-B61F-4AC1-9964-F787CAF754D8}" srcOrd="1" destOrd="0" parTransId="{7ED5BB4B-F8A5-425B-8885-BF3423B55B68}" sibTransId="{5B2864B5-F7B8-4F63-8AED-F7409AEE0A31}"/>
    <dgm:cxn modelId="{3EF922C3-6E5E-4C64-ACB3-8C0730F1C613}" type="presOf" srcId="{BED84CB4-598B-49BD-A07B-017C17A15640}" destId="{993780DC-6999-4A0A-A248-3BB5605340F1}" srcOrd="0" destOrd="0" presId="urn:microsoft.com/office/officeart/2005/8/layout/orgChart1"/>
    <dgm:cxn modelId="{614613C4-ADEE-4AE8-BA2D-99092A3C3997}" type="presOf" srcId="{C5FB0839-A548-4286-985B-D3F84F11B6C8}" destId="{F2BAF88B-0E5B-4C9F-A8B5-183CBA619AAB}" srcOrd="0" destOrd="0" presId="urn:microsoft.com/office/officeart/2005/8/layout/orgChart1"/>
    <dgm:cxn modelId="{CEEF6BC5-E7E6-4A73-A1D8-F016176C9D43}" srcId="{E570731E-6D39-4692-8B07-E20928088608}" destId="{470BCF5E-C16B-4B5A-A36E-AE64245F3973}" srcOrd="2" destOrd="0" parTransId="{B9C95E5E-7235-418F-8B28-D38B75A135B3}" sibTransId="{F6D34580-FCF1-477E-AAED-DB8B804215EB}"/>
    <dgm:cxn modelId="{CDF23AC7-F017-4894-80FC-C8BF6477FB3E}" type="presOf" srcId="{FDDF3651-A27D-4CDC-8B82-3C661D76B640}" destId="{6C88CC18-A237-4A31-9E7A-6B299A4EF32D}" srcOrd="1" destOrd="0" presId="urn:microsoft.com/office/officeart/2005/8/layout/orgChart1"/>
    <dgm:cxn modelId="{055C6AC7-A3C3-44D5-8D79-B57AA1D3CD17}" type="presOf" srcId="{4F7F184E-E67B-436F-8439-CCB095143446}" destId="{CE75B8F2-7973-4842-9904-3C5360C5287A}" srcOrd="0" destOrd="0" presId="urn:microsoft.com/office/officeart/2005/8/layout/orgChart1"/>
    <dgm:cxn modelId="{9AC3E1CC-5133-467B-BE29-5E37DCD995BB}" type="presOf" srcId="{247B51D5-8732-414B-B1C0-55217041BC2D}" destId="{230959DA-C6D4-4C30-B3AE-51420175083A}" srcOrd="0" destOrd="0" presId="urn:microsoft.com/office/officeart/2005/8/layout/orgChart1"/>
    <dgm:cxn modelId="{209B15CD-52A1-4094-AD5C-C3AB3EF0DB3F}" srcId="{470BCF5E-C16B-4B5A-A36E-AE64245F3973}" destId="{247B51D5-8732-414B-B1C0-55217041BC2D}" srcOrd="2" destOrd="0" parTransId="{46BEB9CE-2D56-476A-80BD-6C478082FB39}" sibTransId="{729C8B21-61DB-488D-A43B-1895B0E96028}"/>
    <dgm:cxn modelId="{BC6119CD-78C5-4D76-A4E4-9FA2C8785FDE}" srcId="{470BCF5E-C16B-4B5A-A36E-AE64245F3973}" destId="{4DB0F7E2-663D-4ED4-AB18-AC4724C51610}" srcOrd="1" destOrd="0" parTransId="{468F5936-8B13-497E-99E0-BC02BAB2A7EE}" sibTransId="{49D73423-F517-4734-A0D6-C0DD773CD759}"/>
    <dgm:cxn modelId="{0E25C7CD-3C01-4A32-A3DC-6B92A8451BC7}" type="presOf" srcId="{48F99D66-F9A7-43B6-9AE5-683CEA58D472}" destId="{27D6722B-B60D-42CE-B982-20CBD55DE1D2}" srcOrd="0" destOrd="0" presId="urn:microsoft.com/office/officeart/2005/8/layout/orgChart1"/>
    <dgm:cxn modelId="{4A0AEECF-C744-4F10-8DB0-B3FF33F78185}" type="presOf" srcId="{6483475D-0E09-49A6-8126-19CD883252B6}" destId="{8A8805F9-8833-4141-9CCF-B7EBECCC26F1}" srcOrd="0" destOrd="0" presId="urn:microsoft.com/office/officeart/2005/8/layout/orgChart1"/>
    <dgm:cxn modelId="{C914F3D4-0E60-4405-BDED-F0DE73B7B87A}" srcId="{E570731E-6D39-4692-8B07-E20928088608}" destId="{FDDF3651-A27D-4CDC-8B82-3C661D76B640}" srcOrd="3" destOrd="0" parTransId="{2F9F265D-6F46-4CEB-BE54-60D954E7072F}" sibTransId="{3697F56E-B359-4BB6-A142-57CC5C79451E}"/>
    <dgm:cxn modelId="{E1E18CDA-8969-43DD-B3D3-721BD982038B}" type="presOf" srcId="{1851BF11-63F9-46FA-985F-479D83DD9C39}" destId="{820884B5-701E-4311-A84C-052052C4FCDD}" srcOrd="0" destOrd="0" presId="urn:microsoft.com/office/officeart/2005/8/layout/orgChart1"/>
    <dgm:cxn modelId="{93E8ACDA-336E-45C7-B951-D47C7E551331}" srcId="{79A03B81-B61F-4AC1-9964-F787CAF754D8}" destId="{722DFA16-4900-41EE-AB12-4A3F8F8B6AD0}" srcOrd="0" destOrd="0" parTransId="{324AEFA2-135C-452A-B632-D165AB5A81F5}" sibTransId="{3B21F6D5-A763-401E-B612-5431F6DC1C9A}"/>
    <dgm:cxn modelId="{D4AF37DC-32AB-48D8-9BCC-ADBEDFDB79AC}" srcId="{E570731E-6D39-4692-8B07-E20928088608}" destId="{FB9442EE-D164-4828-90E9-1FF4114AEEDF}" srcOrd="4" destOrd="0" parTransId="{63AEDCE4-7FFD-4D9D-AA88-5D49D942A6B8}" sibTransId="{8C8437ED-3CE5-4CE3-9693-40AAE6C6DA63}"/>
    <dgm:cxn modelId="{35C680DD-AE99-4972-BD46-4D8015338A7A}" type="presOf" srcId="{79A03B81-B61F-4AC1-9964-F787CAF754D8}" destId="{1C6C8AF9-BA2D-44FE-8EC8-E7807219853C}" srcOrd="1" destOrd="0" presId="urn:microsoft.com/office/officeart/2005/8/layout/orgChart1"/>
    <dgm:cxn modelId="{0A6C4EDF-0FE1-40F8-B2F1-66687021E00D}" type="presOf" srcId="{53BFE34A-44A6-443B-B44B-3A707A2FCBDB}" destId="{610E490A-EAFD-4B29-97A5-D180402E20E0}" srcOrd="0" destOrd="0" presId="urn:microsoft.com/office/officeart/2005/8/layout/orgChart1"/>
    <dgm:cxn modelId="{001F3AE2-7263-4BB0-9AB4-4F399B75B4B5}" type="presOf" srcId="{63AEDCE4-7FFD-4D9D-AA88-5D49D942A6B8}" destId="{17154AA1-85D1-4A9B-B1B3-52B6321BC6F5}" srcOrd="0" destOrd="0" presId="urn:microsoft.com/office/officeart/2005/8/layout/orgChart1"/>
    <dgm:cxn modelId="{D9BE72E2-BA6A-4FA6-A995-06C172EE1A28}" type="presOf" srcId="{1BC337D5-5AAB-411B-97A2-E8A2E7B3B880}" destId="{192D7A7A-F4C6-4D9A-9555-439A2827D70B}" srcOrd="1" destOrd="0" presId="urn:microsoft.com/office/officeart/2005/8/layout/orgChart1"/>
    <dgm:cxn modelId="{4CC052E3-30F4-4079-853D-3FB6902143BA}" type="presOf" srcId="{25AA6C4A-C5C5-4673-B22B-13011C97CAEF}" destId="{ABE35DAB-C795-4988-BF06-8D5D941BE735}" srcOrd="0" destOrd="0" presId="urn:microsoft.com/office/officeart/2005/8/layout/orgChart1"/>
    <dgm:cxn modelId="{156A88E4-95D3-48A2-893D-56B55D87B889}" type="presOf" srcId="{191286C5-8593-48BE-B4FB-8A84F7A35FF4}" destId="{DD3439E1-2C3E-4CEE-B780-85BB9B19B441}" srcOrd="0" destOrd="0" presId="urn:microsoft.com/office/officeart/2005/8/layout/orgChart1"/>
    <dgm:cxn modelId="{9C0EBEEC-663A-44DC-9736-A53D77F0617B}" type="presOf" srcId="{64F4B350-F90F-4592-A7AF-CF7D77A144D6}" destId="{285A7894-86C7-440C-8A28-D5813C9989D5}" srcOrd="1" destOrd="0" presId="urn:microsoft.com/office/officeart/2005/8/layout/orgChart1"/>
    <dgm:cxn modelId="{6A0CDDEE-B6BF-4D37-9DE1-9352E297B2A4}" type="presOf" srcId="{B3104C96-E29E-4601-9A37-92530CD9E478}" destId="{434B0CE8-E18D-412E-8F6B-5DEC4E595F6D}" srcOrd="0" destOrd="0" presId="urn:microsoft.com/office/officeart/2005/8/layout/orgChart1"/>
    <dgm:cxn modelId="{75097CEF-730E-4BBE-92E6-6C9C74DA45DD}" type="presOf" srcId="{1851BF11-63F9-46FA-985F-479D83DD9C39}" destId="{58756BAE-94E4-44A6-8FEC-4D4524E3849D}" srcOrd="1" destOrd="0" presId="urn:microsoft.com/office/officeart/2005/8/layout/orgChart1"/>
    <dgm:cxn modelId="{9CEE66F0-3E9E-4134-B75A-7DEA2249D5E3}" type="presOf" srcId="{722DFA16-4900-41EE-AB12-4A3F8F8B6AD0}" destId="{C9B8B56A-DC7A-423F-B5E9-58731EE53CD1}" srcOrd="0" destOrd="0" presId="urn:microsoft.com/office/officeart/2005/8/layout/orgChart1"/>
    <dgm:cxn modelId="{23BABAF1-E1F6-41B6-82C4-9E9832B57AEF}" type="presOf" srcId="{9B4DA8F0-A0A3-4529-ABDD-C921442BE58C}" destId="{F4987D10-6EB2-4309-A121-E2EB622BA8A0}" srcOrd="0" destOrd="0" presId="urn:microsoft.com/office/officeart/2005/8/layout/orgChart1"/>
    <dgm:cxn modelId="{0BAAB0F6-191F-4DE6-B360-EB6289A7F7C7}" type="presOf" srcId="{E3A0F4CC-6713-4125-8D86-FCB863D1035D}" destId="{F9C9296F-4EC3-408E-AD71-E4755762ED44}" srcOrd="0" destOrd="0" presId="urn:microsoft.com/office/officeart/2005/8/layout/orgChart1"/>
    <dgm:cxn modelId="{67AE24F7-1A13-464E-A275-54CE6EA01555}" type="presOf" srcId="{64F4B350-F90F-4592-A7AF-CF7D77A144D6}" destId="{8B08F74C-1C7E-40E5-9712-C83B9608388C}" srcOrd="0" destOrd="0" presId="urn:microsoft.com/office/officeart/2005/8/layout/orgChart1"/>
    <dgm:cxn modelId="{C34C32F7-1383-4016-B6FB-1F7611120340}" srcId="{FB9442EE-D164-4828-90E9-1FF4114AEEDF}" destId="{F272CB1F-1057-4AF4-B6DC-275F4F3618B3}" srcOrd="2" destOrd="0" parTransId="{25AA6C4A-C5C5-4673-B22B-13011C97CAEF}" sibTransId="{39A9A7F4-E52D-4334-A4EB-998BE732A71F}"/>
    <dgm:cxn modelId="{E7B762F8-3E73-4B0C-9C33-3CEAD6ED7D91}" type="presOf" srcId="{21243E6C-B562-497B-BC83-5E9A355DE5F9}" destId="{050F6C02-8978-4040-8A06-8207F9BBE4F7}" srcOrd="0" destOrd="0" presId="urn:microsoft.com/office/officeart/2005/8/layout/orgChart1"/>
    <dgm:cxn modelId="{95BF76FD-B501-49D7-AA5C-82B72F44E622}" type="presOf" srcId="{7ED5BB4B-F8A5-425B-8885-BF3423B55B68}" destId="{5851DD77-57D6-4939-BF41-3F9E51C2E054}" srcOrd="0" destOrd="0" presId="urn:microsoft.com/office/officeart/2005/8/layout/orgChart1"/>
    <dgm:cxn modelId="{6F2B13FF-7EC4-4AC4-91B0-35C35573100F}" type="presOf" srcId="{F30CFF3F-693A-41F8-AF3B-56134EB4C188}" destId="{36C51AC0-5531-4A34-B808-3BCE8B08E1ED}" srcOrd="1" destOrd="0" presId="urn:microsoft.com/office/officeart/2005/8/layout/orgChart1"/>
    <dgm:cxn modelId="{8AB1B884-2127-431B-8009-914CAD82F61F}" type="presParOf" srcId="{A5DA8DA4-0B89-4361-85C2-5D5F671A43BD}" destId="{85E5A29B-80AC-4D26-8578-1F0BF09848FE}" srcOrd="0" destOrd="0" presId="urn:microsoft.com/office/officeart/2005/8/layout/orgChart1"/>
    <dgm:cxn modelId="{18F38AED-A6DD-4E14-8515-6D86860A6006}" type="presParOf" srcId="{85E5A29B-80AC-4D26-8578-1F0BF09848FE}" destId="{9178D559-2DA5-4927-9AB2-AB185920F22D}" srcOrd="0" destOrd="0" presId="urn:microsoft.com/office/officeart/2005/8/layout/orgChart1"/>
    <dgm:cxn modelId="{569041A3-2AA2-4E23-8400-9A7B840F78D2}" type="presParOf" srcId="{9178D559-2DA5-4927-9AB2-AB185920F22D}" destId="{4F3C08E0-1752-44C8-A591-5558992BF8D1}" srcOrd="0" destOrd="0" presId="urn:microsoft.com/office/officeart/2005/8/layout/orgChart1"/>
    <dgm:cxn modelId="{C784B7FC-1A6E-4EB7-86FB-C01448BB083E}" type="presParOf" srcId="{9178D559-2DA5-4927-9AB2-AB185920F22D}" destId="{9A6BB313-9EE4-452F-B6BF-C33EC05EF0FA}" srcOrd="1" destOrd="0" presId="urn:microsoft.com/office/officeart/2005/8/layout/orgChart1"/>
    <dgm:cxn modelId="{0F0FCA95-618D-410B-AA7E-ACEE96C14580}" type="presParOf" srcId="{85E5A29B-80AC-4D26-8578-1F0BF09848FE}" destId="{0AF3D867-1367-49C7-A38F-7DB93411337C}" srcOrd="1" destOrd="0" presId="urn:microsoft.com/office/officeart/2005/8/layout/orgChart1"/>
    <dgm:cxn modelId="{508F499D-D807-4C81-A781-E1EA8E41C8BD}" type="presParOf" srcId="{0AF3D867-1367-49C7-A38F-7DB93411337C}" destId="{F2BAF88B-0E5B-4C9F-A8B5-183CBA619AAB}" srcOrd="0" destOrd="0" presId="urn:microsoft.com/office/officeart/2005/8/layout/orgChart1"/>
    <dgm:cxn modelId="{09897F4B-2BF2-47A9-BAC4-84B824719C25}" type="presParOf" srcId="{0AF3D867-1367-49C7-A38F-7DB93411337C}" destId="{A9E9368B-51F3-44AF-BA9F-2D0E22677843}" srcOrd="1" destOrd="0" presId="urn:microsoft.com/office/officeart/2005/8/layout/orgChart1"/>
    <dgm:cxn modelId="{45680498-5584-4264-BBE0-996848E5ADC9}" type="presParOf" srcId="{A9E9368B-51F3-44AF-BA9F-2D0E22677843}" destId="{A0715882-99A9-4788-882B-FF296B216B5D}" srcOrd="0" destOrd="0" presId="urn:microsoft.com/office/officeart/2005/8/layout/orgChart1"/>
    <dgm:cxn modelId="{8A348F8F-A549-4348-A733-4422BB2D85FC}" type="presParOf" srcId="{A0715882-99A9-4788-882B-FF296B216B5D}" destId="{27D6722B-B60D-42CE-B982-20CBD55DE1D2}" srcOrd="0" destOrd="0" presId="urn:microsoft.com/office/officeart/2005/8/layout/orgChart1"/>
    <dgm:cxn modelId="{B11AF8D9-09EE-4A17-9F6B-9BA6080C4A66}" type="presParOf" srcId="{A0715882-99A9-4788-882B-FF296B216B5D}" destId="{0D6FC482-036F-4968-A9C9-9485E76DB82B}" srcOrd="1" destOrd="0" presId="urn:microsoft.com/office/officeart/2005/8/layout/orgChart1"/>
    <dgm:cxn modelId="{0008C0A2-7A07-4D21-BB02-855ECA7C0047}" type="presParOf" srcId="{A9E9368B-51F3-44AF-BA9F-2D0E22677843}" destId="{1B1045D0-8C02-486B-8946-ADA5217D1C99}" srcOrd="1" destOrd="0" presId="urn:microsoft.com/office/officeart/2005/8/layout/orgChart1"/>
    <dgm:cxn modelId="{C79C907B-1D89-4E55-972F-CF124659C530}" type="presParOf" srcId="{1B1045D0-8C02-486B-8946-ADA5217D1C99}" destId="{050F6C02-8978-4040-8A06-8207F9BBE4F7}" srcOrd="0" destOrd="0" presId="urn:microsoft.com/office/officeart/2005/8/layout/orgChart1"/>
    <dgm:cxn modelId="{2B6C4FCB-2893-4F68-BA2C-E1EF6A577491}" type="presParOf" srcId="{1B1045D0-8C02-486B-8946-ADA5217D1C99}" destId="{E7615204-2AFF-495E-957B-C6AC7371B4A1}" srcOrd="1" destOrd="0" presId="urn:microsoft.com/office/officeart/2005/8/layout/orgChart1"/>
    <dgm:cxn modelId="{84A932C6-C898-49B8-9A32-63E623BCB74F}" type="presParOf" srcId="{E7615204-2AFF-495E-957B-C6AC7371B4A1}" destId="{66D55C89-3633-4030-B4F6-6B79E915B6C4}" srcOrd="0" destOrd="0" presId="urn:microsoft.com/office/officeart/2005/8/layout/orgChart1"/>
    <dgm:cxn modelId="{990602C5-AF02-46FF-8F74-F8C45787C5D6}" type="presParOf" srcId="{66D55C89-3633-4030-B4F6-6B79E915B6C4}" destId="{8B08F74C-1C7E-40E5-9712-C83B9608388C}" srcOrd="0" destOrd="0" presId="urn:microsoft.com/office/officeart/2005/8/layout/orgChart1"/>
    <dgm:cxn modelId="{30B9EAEE-453B-4687-B182-43F1E7692ED6}" type="presParOf" srcId="{66D55C89-3633-4030-B4F6-6B79E915B6C4}" destId="{285A7894-86C7-440C-8A28-D5813C9989D5}" srcOrd="1" destOrd="0" presId="urn:microsoft.com/office/officeart/2005/8/layout/orgChart1"/>
    <dgm:cxn modelId="{3F9F303D-5EEE-41B9-92DD-2A021435522D}" type="presParOf" srcId="{E7615204-2AFF-495E-957B-C6AC7371B4A1}" destId="{49BE2E13-243E-406C-831A-C8279E0FE403}" srcOrd="1" destOrd="0" presId="urn:microsoft.com/office/officeart/2005/8/layout/orgChart1"/>
    <dgm:cxn modelId="{1C582DE5-CC35-414E-92D5-6009296E12F7}" type="presParOf" srcId="{E7615204-2AFF-495E-957B-C6AC7371B4A1}" destId="{2D0D0A4E-8C05-460E-AA75-485B61BE66AD}" srcOrd="2" destOrd="0" presId="urn:microsoft.com/office/officeart/2005/8/layout/orgChart1"/>
    <dgm:cxn modelId="{893DF77B-7769-48E4-8AF6-03F217636F90}" type="presParOf" srcId="{1B1045D0-8C02-486B-8946-ADA5217D1C99}" destId="{BCA30805-CF73-4B70-AB32-E0846E52D7D9}" srcOrd="2" destOrd="0" presId="urn:microsoft.com/office/officeart/2005/8/layout/orgChart1"/>
    <dgm:cxn modelId="{59B7CE22-EEFF-4C8A-854F-5875CFC86413}" type="presParOf" srcId="{1B1045D0-8C02-486B-8946-ADA5217D1C99}" destId="{FC2EE45B-7D40-47CE-83CB-5335092789AE}" srcOrd="3" destOrd="0" presId="urn:microsoft.com/office/officeart/2005/8/layout/orgChart1"/>
    <dgm:cxn modelId="{5B2E4014-79FD-4C37-A92A-B62BDC979E06}" type="presParOf" srcId="{FC2EE45B-7D40-47CE-83CB-5335092789AE}" destId="{235E5FE9-2550-4522-914D-B1980F2A025E}" srcOrd="0" destOrd="0" presId="urn:microsoft.com/office/officeart/2005/8/layout/orgChart1"/>
    <dgm:cxn modelId="{EE45B1F8-3E19-49D2-A42F-6B4193FFC997}" type="presParOf" srcId="{235E5FE9-2550-4522-914D-B1980F2A025E}" destId="{AABA839E-8EDD-4E60-A5E7-155AD6F6119C}" srcOrd="0" destOrd="0" presId="urn:microsoft.com/office/officeart/2005/8/layout/orgChart1"/>
    <dgm:cxn modelId="{9BAFD038-9624-4969-8C14-A018D1D219C2}" type="presParOf" srcId="{235E5FE9-2550-4522-914D-B1980F2A025E}" destId="{8A705B28-01B9-41AE-8F07-285A58F2BC5A}" srcOrd="1" destOrd="0" presId="urn:microsoft.com/office/officeart/2005/8/layout/orgChart1"/>
    <dgm:cxn modelId="{51C72D39-BD84-4B9A-B469-5BC3E50CDE05}" type="presParOf" srcId="{FC2EE45B-7D40-47CE-83CB-5335092789AE}" destId="{42557717-20FF-4A11-A06C-4F1A16488529}" srcOrd="1" destOrd="0" presId="urn:microsoft.com/office/officeart/2005/8/layout/orgChart1"/>
    <dgm:cxn modelId="{81197A3F-1286-455A-8787-3822FF6E0191}" type="presParOf" srcId="{FC2EE45B-7D40-47CE-83CB-5335092789AE}" destId="{0AD30267-7A55-4870-9B3A-33603EB98C05}" srcOrd="2" destOrd="0" presId="urn:microsoft.com/office/officeart/2005/8/layout/orgChart1"/>
    <dgm:cxn modelId="{01F21B61-29CE-4DDE-BD5A-990BFD880E56}" type="presParOf" srcId="{1B1045D0-8C02-486B-8946-ADA5217D1C99}" destId="{CE75B8F2-7973-4842-9904-3C5360C5287A}" srcOrd="4" destOrd="0" presId="urn:microsoft.com/office/officeart/2005/8/layout/orgChart1"/>
    <dgm:cxn modelId="{8930D0C5-326C-4B73-A5EA-AA550C73E969}" type="presParOf" srcId="{1B1045D0-8C02-486B-8946-ADA5217D1C99}" destId="{29234F39-B991-48EF-B79B-76E52CC42712}" srcOrd="5" destOrd="0" presId="urn:microsoft.com/office/officeart/2005/8/layout/orgChart1"/>
    <dgm:cxn modelId="{1503DEBA-78AB-44DA-A2DD-FA8C25899333}" type="presParOf" srcId="{29234F39-B991-48EF-B79B-76E52CC42712}" destId="{0B868E3B-F066-4A7F-8BF7-2B3155424EA6}" srcOrd="0" destOrd="0" presId="urn:microsoft.com/office/officeart/2005/8/layout/orgChart1"/>
    <dgm:cxn modelId="{1153DED0-BF48-4189-85F3-BAB52C7836E8}" type="presParOf" srcId="{0B868E3B-F066-4A7F-8BF7-2B3155424EA6}" destId="{8A8805F9-8833-4141-9CCF-B7EBECCC26F1}" srcOrd="0" destOrd="0" presId="urn:microsoft.com/office/officeart/2005/8/layout/orgChart1"/>
    <dgm:cxn modelId="{14E1964B-65A8-48A0-A4C4-3046C3599BC1}" type="presParOf" srcId="{0B868E3B-F066-4A7F-8BF7-2B3155424EA6}" destId="{4CA3B9EF-DD12-4462-A4E7-B0397DD324C4}" srcOrd="1" destOrd="0" presId="urn:microsoft.com/office/officeart/2005/8/layout/orgChart1"/>
    <dgm:cxn modelId="{2509155D-D5D0-4A3D-840B-2643C116A9DE}" type="presParOf" srcId="{29234F39-B991-48EF-B79B-76E52CC42712}" destId="{B4A062CB-CC65-4DE6-8CBF-A3673BD70052}" srcOrd="1" destOrd="0" presId="urn:microsoft.com/office/officeart/2005/8/layout/orgChart1"/>
    <dgm:cxn modelId="{52CA2216-EC2F-4656-9517-2D5269B66EAA}" type="presParOf" srcId="{29234F39-B991-48EF-B79B-76E52CC42712}" destId="{0BC6C7AC-6973-4D8B-801B-AFC3804E4C8E}" srcOrd="2" destOrd="0" presId="urn:microsoft.com/office/officeart/2005/8/layout/orgChart1"/>
    <dgm:cxn modelId="{2B9A8AF4-55A8-4AD9-9657-ACA37933711F}" type="presParOf" srcId="{1B1045D0-8C02-486B-8946-ADA5217D1C99}" destId="{203602AA-8497-40E6-937E-AB483998B6B6}" srcOrd="6" destOrd="0" presId="urn:microsoft.com/office/officeart/2005/8/layout/orgChart1"/>
    <dgm:cxn modelId="{06088537-8DAE-4065-94D8-BF6047C6F549}" type="presParOf" srcId="{1B1045D0-8C02-486B-8946-ADA5217D1C99}" destId="{B729C689-C7C7-400C-8338-20958943C501}" srcOrd="7" destOrd="0" presId="urn:microsoft.com/office/officeart/2005/8/layout/orgChart1"/>
    <dgm:cxn modelId="{5ED01D63-7D28-4354-9DFA-E75D11902F2C}" type="presParOf" srcId="{B729C689-C7C7-400C-8338-20958943C501}" destId="{6A73397F-0200-4A3F-B22D-4E50E6A473E8}" srcOrd="0" destOrd="0" presId="urn:microsoft.com/office/officeart/2005/8/layout/orgChart1"/>
    <dgm:cxn modelId="{B9207DD7-159F-404D-9B39-B58ED0234CAE}" type="presParOf" srcId="{6A73397F-0200-4A3F-B22D-4E50E6A473E8}" destId="{01B29280-AE3A-4BD5-B511-DDDD2753E115}" srcOrd="0" destOrd="0" presId="urn:microsoft.com/office/officeart/2005/8/layout/orgChart1"/>
    <dgm:cxn modelId="{EFADBC95-31DC-4328-B6D3-16F52496D289}" type="presParOf" srcId="{6A73397F-0200-4A3F-B22D-4E50E6A473E8}" destId="{192D7A7A-F4C6-4D9A-9555-439A2827D70B}" srcOrd="1" destOrd="0" presId="urn:microsoft.com/office/officeart/2005/8/layout/orgChart1"/>
    <dgm:cxn modelId="{73EF2BBB-3D3E-45D9-AC01-B21D5C4177D7}" type="presParOf" srcId="{B729C689-C7C7-400C-8338-20958943C501}" destId="{6E7F0206-C819-416F-BBCE-5E10360F4D24}" srcOrd="1" destOrd="0" presId="urn:microsoft.com/office/officeart/2005/8/layout/orgChart1"/>
    <dgm:cxn modelId="{837EFD88-3529-4911-84BC-73E26646B600}" type="presParOf" srcId="{B729C689-C7C7-400C-8338-20958943C501}" destId="{A0E65046-E020-47F6-B5E8-C6596C44DDDB}" srcOrd="2" destOrd="0" presId="urn:microsoft.com/office/officeart/2005/8/layout/orgChart1"/>
    <dgm:cxn modelId="{2102D92A-5483-4215-8591-C7E044441DF2}" type="presParOf" srcId="{A9E9368B-51F3-44AF-BA9F-2D0E22677843}" destId="{BA847E5A-F4DE-436D-853F-FB3B8C263A65}" srcOrd="2" destOrd="0" presId="urn:microsoft.com/office/officeart/2005/8/layout/orgChart1"/>
    <dgm:cxn modelId="{34126FFA-BB97-4511-BD8B-A73EFC67876D}" type="presParOf" srcId="{0AF3D867-1367-49C7-A38F-7DB93411337C}" destId="{5851DD77-57D6-4939-BF41-3F9E51C2E054}" srcOrd="2" destOrd="0" presId="urn:microsoft.com/office/officeart/2005/8/layout/orgChart1"/>
    <dgm:cxn modelId="{9FED8551-F285-4C27-874F-D950B601A0EC}" type="presParOf" srcId="{0AF3D867-1367-49C7-A38F-7DB93411337C}" destId="{FC0CBEDB-F118-48EE-AA6A-ECA47B536A31}" srcOrd="3" destOrd="0" presId="urn:microsoft.com/office/officeart/2005/8/layout/orgChart1"/>
    <dgm:cxn modelId="{8C32C7D9-99D1-4AA6-8694-6C31326CB336}" type="presParOf" srcId="{FC0CBEDB-F118-48EE-AA6A-ECA47B536A31}" destId="{F3281203-8EB0-47E6-BB37-D8D2F7A387D4}" srcOrd="0" destOrd="0" presId="urn:microsoft.com/office/officeart/2005/8/layout/orgChart1"/>
    <dgm:cxn modelId="{D4BA5990-1B1B-4272-91B3-C88E6CA336EE}" type="presParOf" srcId="{F3281203-8EB0-47E6-BB37-D8D2F7A387D4}" destId="{7D118226-8EC8-4DF7-BB9E-C166FD90646B}" srcOrd="0" destOrd="0" presId="urn:microsoft.com/office/officeart/2005/8/layout/orgChart1"/>
    <dgm:cxn modelId="{88D3EA8B-7007-477C-8804-978F3BCC24F4}" type="presParOf" srcId="{F3281203-8EB0-47E6-BB37-D8D2F7A387D4}" destId="{1C6C8AF9-BA2D-44FE-8EC8-E7807219853C}" srcOrd="1" destOrd="0" presId="urn:microsoft.com/office/officeart/2005/8/layout/orgChart1"/>
    <dgm:cxn modelId="{D4F812A3-BD53-4AD4-B591-6BEBB547D94C}" type="presParOf" srcId="{FC0CBEDB-F118-48EE-AA6A-ECA47B536A31}" destId="{0BC93F66-D422-47A7-AB85-2AABB97E6D8E}" srcOrd="1" destOrd="0" presId="urn:microsoft.com/office/officeart/2005/8/layout/orgChart1"/>
    <dgm:cxn modelId="{40F62808-47E0-413B-AD15-5DBB6664ED22}" type="presParOf" srcId="{0BC93F66-D422-47A7-AB85-2AABB97E6D8E}" destId="{E5561B78-0273-4EB3-8EA1-3172862A0D29}" srcOrd="0" destOrd="0" presId="urn:microsoft.com/office/officeart/2005/8/layout/orgChart1"/>
    <dgm:cxn modelId="{46510447-A255-4BC6-8BE5-760CBB87CF6F}" type="presParOf" srcId="{0BC93F66-D422-47A7-AB85-2AABB97E6D8E}" destId="{D422DF95-893F-4E87-9D71-07EAC8249C39}" srcOrd="1" destOrd="0" presId="urn:microsoft.com/office/officeart/2005/8/layout/orgChart1"/>
    <dgm:cxn modelId="{B41A4E64-16BD-42DC-819C-D0A3CDABEF05}" type="presParOf" srcId="{D422DF95-893F-4E87-9D71-07EAC8249C39}" destId="{D2DA6ED7-0995-4414-9E6F-86A8EFDC759A}" srcOrd="0" destOrd="0" presId="urn:microsoft.com/office/officeart/2005/8/layout/orgChart1"/>
    <dgm:cxn modelId="{9B7911C0-0F6F-49B4-A645-60E9E27E35AB}" type="presParOf" srcId="{D2DA6ED7-0995-4414-9E6F-86A8EFDC759A}" destId="{C9B8B56A-DC7A-423F-B5E9-58731EE53CD1}" srcOrd="0" destOrd="0" presId="urn:microsoft.com/office/officeart/2005/8/layout/orgChart1"/>
    <dgm:cxn modelId="{91521987-52E5-4ED4-8DF1-5C8BDBCFF5A8}" type="presParOf" srcId="{D2DA6ED7-0995-4414-9E6F-86A8EFDC759A}" destId="{2AAAFD28-A025-4741-A21F-9C17360703DA}" srcOrd="1" destOrd="0" presId="urn:microsoft.com/office/officeart/2005/8/layout/orgChart1"/>
    <dgm:cxn modelId="{D3B9CC2B-1AC4-4116-8BB1-9919E7B757F0}" type="presParOf" srcId="{D422DF95-893F-4E87-9D71-07EAC8249C39}" destId="{602F92D9-5807-4E33-944C-B6EB624BEF02}" srcOrd="1" destOrd="0" presId="urn:microsoft.com/office/officeart/2005/8/layout/orgChart1"/>
    <dgm:cxn modelId="{A2F117E7-801A-47A9-893C-3CF63A0DED38}" type="presParOf" srcId="{D422DF95-893F-4E87-9D71-07EAC8249C39}" destId="{D6B8E9FD-AD20-43EE-9B19-2949570122B0}" srcOrd="2" destOrd="0" presId="urn:microsoft.com/office/officeart/2005/8/layout/orgChart1"/>
    <dgm:cxn modelId="{BCF3A146-6C17-41F3-8E5B-AA0F2E5C99CB}" type="presParOf" srcId="{0BC93F66-D422-47A7-AB85-2AABB97E6D8E}" destId="{2288C4D6-4FA2-40EB-83F4-6840F4FE2C89}" srcOrd="2" destOrd="0" presId="urn:microsoft.com/office/officeart/2005/8/layout/orgChart1"/>
    <dgm:cxn modelId="{00CCAABF-C3A8-4B54-85C9-F203A7B782FA}" type="presParOf" srcId="{0BC93F66-D422-47A7-AB85-2AABB97E6D8E}" destId="{A71EF3E6-CE47-494A-95AD-1959B1263EA3}" srcOrd="3" destOrd="0" presId="urn:microsoft.com/office/officeart/2005/8/layout/orgChart1"/>
    <dgm:cxn modelId="{B4BDC0EE-16A0-484D-90A1-930FDB3F6A50}" type="presParOf" srcId="{A71EF3E6-CE47-494A-95AD-1959B1263EA3}" destId="{CAE8E2FB-BC2D-4A36-9490-5C3DA4A78FB8}" srcOrd="0" destOrd="0" presId="urn:microsoft.com/office/officeart/2005/8/layout/orgChart1"/>
    <dgm:cxn modelId="{D87AB49D-6349-42E9-9160-7A4FAF2FF64C}" type="presParOf" srcId="{CAE8E2FB-BC2D-4A36-9490-5C3DA4A78FB8}" destId="{F4DE8FF1-276E-4379-B248-7896AC49060C}" srcOrd="0" destOrd="0" presId="urn:microsoft.com/office/officeart/2005/8/layout/orgChart1"/>
    <dgm:cxn modelId="{D4C01EB7-CC77-4850-973B-C00F5E654ACF}" type="presParOf" srcId="{CAE8E2FB-BC2D-4A36-9490-5C3DA4A78FB8}" destId="{36C51AC0-5531-4A34-B808-3BCE8B08E1ED}" srcOrd="1" destOrd="0" presId="urn:microsoft.com/office/officeart/2005/8/layout/orgChart1"/>
    <dgm:cxn modelId="{D6CB8A16-CF5D-43A5-B7F0-EC2CC32913E0}" type="presParOf" srcId="{A71EF3E6-CE47-494A-95AD-1959B1263EA3}" destId="{FFFBC64C-7886-4C0C-8648-CD2CEEF90833}" srcOrd="1" destOrd="0" presId="urn:microsoft.com/office/officeart/2005/8/layout/orgChart1"/>
    <dgm:cxn modelId="{371E40AB-4DB3-4FAF-BD34-42C946BCE481}" type="presParOf" srcId="{A71EF3E6-CE47-494A-95AD-1959B1263EA3}" destId="{F09D0615-A55C-4A23-8AB0-3B4D15629B28}" srcOrd="2" destOrd="0" presId="urn:microsoft.com/office/officeart/2005/8/layout/orgChart1"/>
    <dgm:cxn modelId="{8B499517-9853-4B8B-ADF7-FB7513B4A10B}" type="presParOf" srcId="{0BC93F66-D422-47A7-AB85-2AABB97E6D8E}" destId="{DD3439E1-2C3E-4CEE-B780-85BB9B19B441}" srcOrd="4" destOrd="0" presId="urn:microsoft.com/office/officeart/2005/8/layout/orgChart1"/>
    <dgm:cxn modelId="{20F3A73A-0EBF-4CE0-8BD4-57FC1A9332F6}" type="presParOf" srcId="{0BC93F66-D422-47A7-AB85-2AABB97E6D8E}" destId="{577EB7F2-D20A-4B20-8A5B-E9E08FB44041}" srcOrd="5" destOrd="0" presId="urn:microsoft.com/office/officeart/2005/8/layout/orgChart1"/>
    <dgm:cxn modelId="{AABF61AF-CE19-4974-BE86-83D3B17CF98C}" type="presParOf" srcId="{577EB7F2-D20A-4B20-8A5B-E9E08FB44041}" destId="{6ABE1405-492C-4A1D-93EC-FD5950926DD4}" srcOrd="0" destOrd="0" presId="urn:microsoft.com/office/officeart/2005/8/layout/orgChart1"/>
    <dgm:cxn modelId="{B9BEE66D-8D91-4BA4-AFE1-802657E681F7}" type="presParOf" srcId="{6ABE1405-492C-4A1D-93EC-FD5950926DD4}" destId="{F9C9296F-4EC3-408E-AD71-E4755762ED44}" srcOrd="0" destOrd="0" presId="urn:microsoft.com/office/officeart/2005/8/layout/orgChart1"/>
    <dgm:cxn modelId="{826AC870-965A-4000-ACA5-A7484D808C57}" type="presParOf" srcId="{6ABE1405-492C-4A1D-93EC-FD5950926DD4}" destId="{4299043B-2CEE-4C8E-B2F0-B9BB5D1FA54A}" srcOrd="1" destOrd="0" presId="urn:microsoft.com/office/officeart/2005/8/layout/orgChart1"/>
    <dgm:cxn modelId="{4EB05A48-BB73-49E5-B3D8-0420AD9E7672}" type="presParOf" srcId="{577EB7F2-D20A-4B20-8A5B-E9E08FB44041}" destId="{CCC23131-0A0A-40D1-9646-352A75A46E18}" srcOrd="1" destOrd="0" presId="urn:microsoft.com/office/officeart/2005/8/layout/orgChart1"/>
    <dgm:cxn modelId="{A1086043-E4BD-43EB-B7C9-BA1ACA3CE320}" type="presParOf" srcId="{577EB7F2-D20A-4B20-8A5B-E9E08FB44041}" destId="{5462ACDA-A77B-4215-88F9-25FDC3A0B52E}" srcOrd="2" destOrd="0" presId="urn:microsoft.com/office/officeart/2005/8/layout/orgChart1"/>
    <dgm:cxn modelId="{FF269253-E2BD-4B01-9390-1AF988B4EAFD}" type="presParOf" srcId="{0BC93F66-D422-47A7-AB85-2AABB97E6D8E}" destId="{10882D7D-9482-4E78-8F71-2337C2BD22DB}" srcOrd="6" destOrd="0" presId="urn:microsoft.com/office/officeart/2005/8/layout/orgChart1"/>
    <dgm:cxn modelId="{E4C10F5D-F39E-46A1-8AFC-1D963A516D6B}" type="presParOf" srcId="{0BC93F66-D422-47A7-AB85-2AABB97E6D8E}" destId="{D51E3788-E555-4D7A-8930-35F53439206A}" srcOrd="7" destOrd="0" presId="urn:microsoft.com/office/officeart/2005/8/layout/orgChart1"/>
    <dgm:cxn modelId="{D656D500-CFD4-4FD4-AFCA-C75C986337BC}" type="presParOf" srcId="{D51E3788-E555-4D7A-8930-35F53439206A}" destId="{F8329997-128E-44DA-ADB5-492FB102C91E}" srcOrd="0" destOrd="0" presId="urn:microsoft.com/office/officeart/2005/8/layout/orgChart1"/>
    <dgm:cxn modelId="{7CEC8617-9EF5-4F4C-9EE1-7BBCCD5B1258}" type="presParOf" srcId="{F8329997-128E-44DA-ADB5-492FB102C91E}" destId="{4365EF35-367F-410D-AFE7-538163895C81}" srcOrd="0" destOrd="0" presId="urn:microsoft.com/office/officeart/2005/8/layout/orgChart1"/>
    <dgm:cxn modelId="{5F0D7899-3304-4D99-B542-0F7653D10D8D}" type="presParOf" srcId="{F8329997-128E-44DA-ADB5-492FB102C91E}" destId="{C22873FE-FCE3-4E1F-BEB1-E111B725B2D4}" srcOrd="1" destOrd="0" presId="urn:microsoft.com/office/officeart/2005/8/layout/orgChart1"/>
    <dgm:cxn modelId="{757C3DFB-3658-4F0C-9242-D91E99629B97}" type="presParOf" srcId="{D51E3788-E555-4D7A-8930-35F53439206A}" destId="{96217DCE-D22F-41CE-BCB0-29CA36697148}" srcOrd="1" destOrd="0" presId="urn:microsoft.com/office/officeart/2005/8/layout/orgChart1"/>
    <dgm:cxn modelId="{944090EA-2B81-4A9B-9A17-55246ECC9466}" type="presParOf" srcId="{D51E3788-E555-4D7A-8930-35F53439206A}" destId="{14387A0C-7E73-4D29-A1E2-E926185873A9}" srcOrd="2" destOrd="0" presId="urn:microsoft.com/office/officeart/2005/8/layout/orgChart1"/>
    <dgm:cxn modelId="{A6338999-ECF9-4C7F-AAD0-60AD96FB6974}" type="presParOf" srcId="{FC0CBEDB-F118-48EE-AA6A-ECA47B536A31}" destId="{FE79B19F-4409-4C5A-9056-447E0FE58808}" srcOrd="2" destOrd="0" presId="urn:microsoft.com/office/officeart/2005/8/layout/orgChart1"/>
    <dgm:cxn modelId="{8CE05327-E516-42BC-978B-AFCD3430A6C9}" type="presParOf" srcId="{0AF3D867-1367-49C7-A38F-7DB93411337C}" destId="{47C9FBD6-09C9-42BD-BB0D-145B48377E08}" srcOrd="4" destOrd="0" presId="urn:microsoft.com/office/officeart/2005/8/layout/orgChart1"/>
    <dgm:cxn modelId="{5F20DFE4-CE53-4F9A-B592-15A2B4A391BA}" type="presParOf" srcId="{0AF3D867-1367-49C7-A38F-7DB93411337C}" destId="{A43E2E0F-85FC-474F-BEF9-BE9869825CD7}" srcOrd="5" destOrd="0" presId="urn:microsoft.com/office/officeart/2005/8/layout/orgChart1"/>
    <dgm:cxn modelId="{7EE77300-B3FB-4C31-A6F9-99F89C38D6FD}" type="presParOf" srcId="{A43E2E0F-85FC-474F-BEF9-BE9869825CD7}" destId="{0E017DC5-A9AE-4112-B2C0-004411ED4C76}" srcOrd="0" destOrd="0" presId="urn:microsoft.com/office/officeart/2005/8/layout/orgChart1"/>
    <dgm:cxn modelId="{E5F8A774-106B-4552-8800-ADABA8D7EDBF}" type="presParOf" srcId="{0E017DC5-A9AE-4112-B2C0-004411ED4C76}" destId="{E1B7DDE7-EF2D-4F59-ADE0-6FD5BF2E9900}" srcOrd="0" destOrd="0" presId="urn:microsoft.com/office/officeart/2005/8/layout/orgChart1"/>
    <dgm:cxn modelId="{391F5566-BC2A-4E23-A03A-51B900D13E60}" type="presParOf" srcId="{0E017DC5-A9AE-4112-B2C0-004411ED4C76}" destId="{8740AFFC-2565-4625-8A84-4F65656C6E3F}" srcOrd="1" destOrd="0" presId="urn:microsoft.com/office/officeart/2005/8/layout/orgChart1"/>
    <dgm:cxn modelId="{75489C7D-DA12-4572-8B53-BB74E761EE58}" type="presParOf" srcId="{A43E2E0F-85FC-474F-BEF9-BE9869825CD7}" destId="{3D683B56-C77D-45D8-A3CC-A2F33452CE51}" srcOrd="1" destOrd="0" presId="urn:microsoft.com/office/officeart/2005/8/layout/orgChart1"/>
    <dgm:cxn modelId="{BA79BDB7-6F8C-40E5-994D-6B53EAE75962}" type="presParOf" srcId="{3D683B56-C77D-45D8-A3CC-A2F33452CE51}" destId="{01DD577E-289D-403E-9B87-CCFB3E8F604B}" srcOrd="0" destOrd="0" presId="urn:microsoft.com/office/officeart/2005/8/layout/orgChart1"/>
    <dgm:cxn modelId="{4B28AC4D-25E5-44EC-AFE7-CB3F7EAFDB47}" type="presParOf" srcId="{3D683B56-C77D-45D8-A3CC-A2F33452CE51}" destId="{83DA00B7-CC9D-4AF7-A423-C1186623F15F}" srcOrd="1" destOrd="0" presId="urn:microsoft.com/office/officeart/2005/8/layout/orgChart1"/>
    <dgm:cxn modelId="{F2228647-332F-431A-9582-AF1278C562B0}" type="presParOf" srcId="{83DA00B7-CC9D-4AF7-A423-C1186623F15F}" destId="{1835A508-C42F-4A4D-A7C3-7C72D940452F}" srcOrd="0" destOrd="0" presId="urn:microsoft.com/office/officeart/2005/8/layout/orgChart1"/>
    <dgm:cxn modelId="{42423193-E3F9-4C23-AD0E-B7E5DA40BEF3}" type="presParOf" srcId="{1835A508-C42F-4A4D-A7C3-7C72D940452F}" destId="{8C3505E3-F0BB-44C6-BDE7-E4531E16103A}" srcOrd="0" destOrd="0" presId="urn:microsoft.com/office/officeart/2005/8/layout/orgChart1"/>
    <dgm:cxn modelId="{BF6CCEC0-2EA9-4976-85E2-83A9A34F9C50}" type="presParOf" srcId="{1835A508-C42F-4A4D-A7C3-7C72D940452F}" destId="{B89411CD-7929-42DB-A316-9FB0225380C2}" srcOrd="1" destOrd="0" presId="urn:microsoft.com/office/officeart/2005/8/layout/orgChart1"/>
    <dgm:cxn modelId="{B5A9BEBC-FB6C-45FF-B529-ACC74AF5192B}" type="presParOf" srcId="{83DA00B7-CC9D-4AF7-A423-C1186623F15F}" destId="{951A0505-95AC-4592-9DA8-DE8A576C6668}" srcOrd="1" destOrd="0" presId="urn:microsoft.com/office/officeart/2005/8/layout/orgChart1"/>
    <dgm:cxn modelId="{6E10FA67-D7ED-4A58-BE3A-AD8837DBDEBE}" type="presParOf" srcId="{83DA00B7-CC9D-4AF7-A423-C1186623F15F}" destId="{48305D16-E94C-40C6-B829-EF05533EEB5F}" srcOrd="2" destOrd="0" presId="urn:microsoft.com/office/officeart/2005/8/layout/orgChart1"/>
    <dgm:cxn modelId="{680071D5-D1B0-4357-9D06-8ACBD60965A7}" type="presParOf" srcId="{3D683B56-C77D-45D8-A3CC-A2F33452CE51}" destId="{93177467-FCCF-47CE-B6D8-994FB29333B6}" srcOrd="2" destOrd="0" presId="urn:microsoft.com/office/officeart/2005/8/layout/orgChart1"/>
    <dgm:cxn modelId="{1DF65248-2259-487E-A212-E2700972839E}" type="presParOf" srcId="{3D683B56-C77D-45D8-A3CC-A2F33452CE51}" destId="{18EAFA54-93AD-4B15-84A1-68ACEC523355}" srcOrd="3" destOrd="0" presId="urn:microsoft.com/office/officeart/2005/8/layout/orgChart1"/>
    <dgm:cxn modelId="{25F460E6-05FA-4500-8BF3-7F5995B13F32}" type="presParOf" srcId="{18EAFA54-93AD-4B15-84A1-68ACEC523355}" destId="{DE9BF16F-92E1-4820-B9A0-0C58F4075B4E}" srcOrd="0" destOrd="0" presId="urn:microsoft.com/office/officeart/2005/8/layout/orgChart1"/>
    <dgm:cxn modelId="{7DB5FEFA-B6DE-4F54-A970-3139F4290315}" type="presParOf" srcId="{DE9BF16F-92E1-4820-B9A0-0C58F4075B4E}" destId="{8B67AF11-A9C6-4200-B1E7-F9FDD04640C6}" srcOrd="0" destOrd="0" presId="urn:microsoft.com/office/officeart/2005/8/layout/orgChart1"/>
    <dgm:cxn modelId="{1C0FB8C8-33C4-4DA8-A0E7-42EF07A70353}" type="presParOf" srcId="{DE9BF16F-92E1-4820-B9A0-0C58F4075B4E}" destId="{4126C28F-CECA-4474-BB4F-E4584E17382E}" srcOrd="1" destOrd="0" presId="urn:microsoft.com/office/officeart/2005/8/layout/orgChart1"/>
    <dgm:cxn modelId="{4847DB34-5C96-4C40-8831-33D35CBBFB76}" type="presParOf" srcId="{18EAFA54-93AD-4B15-84A1-68ACEC523355}" destId="{308D0A44-A19F-47E7-9B1F-F539CE0A334F}" srcOrd="1" destOrd="0" presId="urn:microsoft.com/office/officeart/2005/8/layout/orgChart1"/>
    <dgm:cxn modelId="{5FF2CB46-BB80-42BE-B1FF-BB05EB53CCC3}" type="presParOf" srcId="{18EAFA54-93AD-4B15-84A1-68ACEC523355}" destId="{9D09EDCF-3D17-4A11-9E8A-32728BA1856A}" srcOrd="2" destOrd="0" presId="urn:microsoft.com/office/officeart/2005/8/layout/orgChart1"/>
    <dgm:cxn modelId="{EBB8EC61-411D-4C5A-B61C-F2979D32782B}" type="presParOf" srcId="{3D683B56-C77D-45D8-A3CC-A2F33452CE51}" destId="{E13D551F-5FC8-4A5C-8789-C35AF4EE5B4B}" srcOrd="4" destOrd="0" presId="urn:microsoft.com/office/officeart/2005/8/layout/orgChart1"/>
    <dgm:cxn modelId="{AB612680-5423-403E-9FDB-47CC66AFDB0E}" type="presParOf" srcId="{3D683B56-C77D-45D8-A3CC-A2F33452CE51}" destId="{FD621DE1-0835-4DE3-89E6-8EB05604FD16}" srcOrd="5" destOrd="0" presId="urn:microsoft.com/office/officeart/2005/8/layout/orgChart1"/>
    <dgm:cxn modelId="{6EDD67FF-C632-4F53-9FAC-D11DBD9D5185}" type="presParOf" srcId="{FD621DE1-0835-4DE3-89E6-8EB05604FD16}" destId="{6A021A98-ABE2-4908-BC57-52C5DAE7927E}" srcOrd="0" destOrd="0" presId="urn:microsoft.com/office/officeart/2005/8/layout/orgChart1"/>
    <dgm:cxn modelId="{873E2299-357C-405A-B9A4-A0D8574CF2BA}" type="presParOf" srcId="{6A021A98-ABE2-4908-BC57-52C5DAE7927E}" destId="{230959DA-C6D4-4C30-B3AE-51420175083A}" srcOrd="0" destOrd="0" presId="urn:microsoft.com/office/officeart/2005/8/layout/orgChart1"/>
    <dgm:cxn modelId="{F47FCB09-44A7-49DA-811B-4BC26A4934EB}" type="presParOf" srcId="{6A021A98-ABE2-4908-BC57-52C5DAE7927E}" destId="{9327C5A8-C5FE-438B-95A6-D08030F75E6E}" srcOrd="1" destOrd="0" presId="urn:microsoft.com/office/officeart/2005/8/layout/orgChart1"/>
    <dgm:cxn modelId="{88E8D90F-436D-4027-B110-5D69119AEC00}" type="presParOf" srcId="{FD621DE1-0835-4DE3-89E6-8EB05604FD16}" destId="{B29BD397-01B4-4CF4-85BC-542674EB0BCA}" srcOrd="1" destOrd="0" presId="urn:microsoft.com/office/officeart/2005/8/layout/orgChart1"/>
    <dgm:cxn modelId="{C431A479-3220-4618-8511-0E05714BC6E5}" type="presParOf" srcId="{FD621DE1-0835-4DE3-89E6-8EB05604FD16}" destId="{F800295C-D2EF-4352-8804-8FDF4FB1B700}" srcOrd="2" destOrd="0" presId="urn:microsoft.com/office/officeart/2005/8/layout/orgChart1"/>
    <dgm:cxn modelId="{06CFCF0F-003D-4A21-B9BE-0D797C0A1265}" type="presParOf" srcId="{A43E2E0F-85FC-474F-BEF9-BE9869825CD7}" destId="{6ABB1D2A-4D37-41CD-8A45-6E2BE0C2E4CB}" srcOrd="2" destOrd="0" presId="urn:microsoft.com/office/officeart/2005/8/layout/orgChart1"/>
    <dgm:cxn modelId="{0B5A3424-D10C-4377-B2FB-1E9E927E47E4}" type="presParOf" srcId="{0AF3D867-1367-49C7-A38F-7DB93411337C}" destId="{71525F5E-DB8D-4DB4-9DDF-773EBDEC177C}" srcOrd="6" destOrd="0" presId="urn:microsoft.com/office/officeart/2005/8/layout/orgChart1"/>
    <dgm:cxn modelId="{CD8CBE1E-F41A-4F59-B61C-D1220B41909F}" type="presParOf" srcId="{0AF3D867-1367-49C7-A38F-7DB93411337C}" destId="{50C1872D-1D36-4FF9-9150-A64A538928C5}" srcOrd="7" destOrd="0" presId="urn:microsoft.com/office/officeart/2005/8/layout/orgChart1"/>
    <dgm:cxn modelId="{A4110080-1215-4FD5-A570-9A4C68536A47}" type="presParOf" srcId="{50C1872D-1D36-4FF9-9150-A64A538928C5}" destId="{FA480EF4-4502-4E1D-A5CD-23DBD6D7BD7E}" srcOrd="0" destOrd="0" presId="urn:microsoft.com/office/officeart/2005/8/layout/orgChart1"/>
    <dgm:cxn modelId="{268BBF14-70D0-4E04-AE18-9953989A0C9A}" type="presParOf" srcId="{FA480EF4-4502-4E1D-A5CD-23DBD6D7BD7E}" destId="{E022A64A-8976-4FC2-8C34-870001EE8EF0}" srcOrd="0" destOrd="0" presId="urn:microsoft.com/office/officeart/2005/8/layout/orgChart1"/>
    <dgm:cxn modelId="{32403532-9206-45A7-A22B-C26065590204}" type="presParOf" srcId="{FA480EF4-4502-4E1D-A5CD-23DBD6D7BD7E}" destId="{6C88CC18-A237-4A31-9E7A-6B299A4EF32D}" srcOrd="1" destOrd="0" presId="urn:microsoft.com/office/officeart/2005/8/layout/orgChart1"/>
    <dgm:cxn modelId="{7D212F74-FC85-4C0F-A47D-F8B90395E941}" type="presParOf" srcId="{50C1872D-1D36-4FF9-9150-A64A538928C5}" destId="{42FE9E64-D3DA-41E5-A6FC-6024E1F720E3}" srcOrd="1" destOrd="0" presId="urn:microsoft.com/office/officeart/2005/8/layout/orgChart1"/>
    <dgm:cxn modelId="{1D9EFDE4-884E-4975-B82D-9AF517CFAD7E}" type="presParOf" srcId="{42FE9E64-D3DA-41E5-A6FC-6024E1F720E3}" destId="{F4987D10-6EB2-4309-A121-E2EB622BA8A0}" srcOrd="0" destOrd="0" presId="urn:microsoft.com/office/officeart/2005/8/layout/orgChart1"/>
    <dgm:cxn modelId="{2539B13A-DB75-4400-A3F2-24A94A659C7C}" type="presParOf" srcId="{42FE9E64-D3DA-41E5-A6FC-6024E1F720E3}" destId="{0706CF4E-656A-426A-988E-E97CEC97601A}" srcOrd="1" destOrd="0" presId="urn:microsoft.com/office/officeart/2005/8/layout/orgChart1"/>
    <dgm:cxn modelId="{794BBBE9-9D43-41BB-932A-D60CFD8C9C13}" type="presParOf" srcId="{0706CF4E-656A-426A-988E-E97CEC97601A}" destId="{96667087-1839-4E36-9852-468346983C9F}" srcOrd="0" destOrd="0" presId="urn:microsoft.com/office/officeart/2005/8/layout/orgChart1"/>
    <dgm:cxn modelId="{9260237B-CF8B-4B3C-A9C6-7068DB2D5A0F}" type="presParOf" srcId="{96667087-1839-4E36-9852-468346983C9F}" destId="{434B0CE8-E18D-412E-8F6B-5DEC4E595F6D}" srcOrd="0" destOrd="0" presId="urn:microsoft.com/office/officeart/2005/8/layout/orgChart1"/>
    <dgm:cxn modelId="{D1417DC7-D5FF-428D-A01C-E00698703CC0}" type="presParOf" srcId="{96667087-1839-4E36-9852-468346983C9F}" destId="{BE28325D-7356-44BE-887F-F21AC8266FDF}" srcOrd="1" destOrd="0" presId="urn:microsoft.com/office/officeart/2005/8/layout/orgChart1"/>
    <dgm:cxn modelId="{0832A10E-9EC7-4177-BE57-4800A2CC16EA}" type="presParOf" srcId="{0706CF4E-656A-426A-988E-E97CEC97601A}" destId="{6D68F57B-3395-4AC5-A3D8-CDF8B38CBA7E}" srcOrd="1" destOrd="0" presId="urn:microsoft.com/office/officeart/2005/8/layout/orgChart1"/>
    <dgm:cxn modelId="{7555EE65-BA72-45C6-9EE5-3A267FB71A07}" type="presParOf" srcId="{0706CF4E-656A-426A-988E-E97CEC97601A}" destId="{3B9A1B59-8A27-4493-9AEB-3D61FD9B5FC9}" srcOrd="2" destOrd="0" presId="urn:microsoft.com/office/officeart/2005/8/layout/orgChart1"/>
    <dgm:cxn modelId="{9C4A6B2F-8AE1-40CD-9B9F-3C71DC6D6384}" type="presParOf" srcId="{42FE9E64-D3DA-41E5-A6FC-6024E1F720E3}" destId="{993780DC-6999-4A0A-A248-3BB5605340F1}" srcOrd="2" destOrd="0" presId="urn:microsoft.com/office/officeart/2005/8/layout/orgChart1"/>
    <dgm:cxn modelId="{070C4DC4-7B75-4C50-B178-7049EAB0BCE9}" type="presParOf" srcId="{42FE9E64-D3DA-41E5-A6FC-6024E1F720E3}" destId="{23973E67-5A60-4E26-9ECF-8FDD3C254BFA}" srcOrd="3" destOrd="0" presId="urn:microsoft.com/office/officeart/2005/8/layout/orgChart1"/>
    <dgm:cxn modelId="{982D199B-FF6D-4626-AE77-BC60C70D036F}" type="presParOf" srcId="{23973E67-5A60-4E26-9ECF-8FDD3C254BFA}" destId="{C66715E1-E028-43FC-B8DE-C36BA446F7DF}" srcOrd="0" destOrd="0" presId="urn:microsoft.com/office/officeart/2005/8/layout/orgChart1"/>
    <dgm:cxn modelId="{C679D77B-5788-488C-8609-4EEEABE6FDB7}" type="presParOf" srcId="{C66715E1-E028-43FC-B8DE-C36BA446F7DF}" destId="{2AAC5F35-A341-40B7-BB79-5357690F387F}" srcOrd="0" destOrd="0" presId="urn:microsoft.com/office/officeart/2005/8/layout/orgChart1"/>
    <dgm:cxn modelId="{BB0F6412-FD85-460B-8C2A-F61908699B3E}" type="presParOf" srcId="{C66715E1-E028-43FC-B8DE-C36BA446F7DF}" destId="{FF89C41F-7641-44BE-8C6D-34272EB23A12}" srcOrd="1" destOrd="0" presId="urn:microsoft.com/office/officeart/2005/8/layout/orgChart1"/>
    <dgm:cxn modelId="{5F29343A-1FFB-4559-8EE1-5FFAE2998A58}" type="presParOf" srcId="{23973E67-5A60-4E26-9ECF-8FDD3C254BFA}" destId="{D8A04759-293C-432E-B718-DC00EB6E9E6D}" srcOrd="1" destOrd="0" presId="urn:microsoft.com/office/officeart/2005/8/layout/orgChart1"/>
    <dgm:cxn modelId="{69DF93AA-1DDC-431E-BB1D-189465057F0C}" type="presParOf" srcId="{23973E67-5A60-4E26-9ECF-8FDD3C254BFA}" destId="{56C59A4A-AD82-4399-B32F-387A334A5BB3}" srcOrd="2" destOrd="0" presId="urn:microsoft.com/office/officeart/2005/8/layout/orgChart1"/>
    <dgm:cxn modelId="{B9E4F6B4-E055-40F2-88A1-079327287EF4}" type="presParOf" srcId="{50C1872D-1D36-4FF9-9150-A64A538928C5}" destId="{3DA86272-5D76-45D0-B967-D015027005AF}" srcOrd="2" destOrd="0" presId="urn:microsoft.com/office/officeart/2005/8/layout/orgChart1"/>
    <dgm:cxn modelId="{C51910AE-9939-4A5B-A0A9-6C69F9175A54}" type="presParOf" srcId="{0AF3D867-1367-49C7-A38F-7DB93411337C}" destId="{17154AA1-85D1-4A9B-B1B3-52B6321BC6F5}" srcOrd="8" destOrd="0" presId="urn:microsoft.com/office/officeart/2005/8/layout/orgChart1"/>
    <dgm:cxn modelId="{9EBF5C91-FFBA-431A-B715-6627EAF28968}" type="presParOf" srcId="{0AF3D867-1367-49C7-A38F-7DB93411337C}" destId="{ED168223-C77D-4417-B9A4-FB28E63EA2CB}" srcOrd="9" destOrd="0" presId="urn:microsoft.com/office/officeart/2005/8/layout/orgChart1"/>
    <dgm:cxn modelId="{E33FFDA7-89F9-4B9A-999A-174E7614A07E}" type="presParOf" srcId="{ED168223-C77D-4417-B9A4-FB28E63EA2CB}" destId="{05711E37-1C94-45DB-B33A-2D9E00FD1733}" srcOrd="0" destOrd="0" presId="urn:microsoft.com/office/officeart/2005/8/layout/orgChart1"/>
    <dgm:cxn modelId="{5790A914-D9F3-4777-A2AD-43FD306EFA24}" type="presParOf" srcId="{05711E37-1C94-45DB-B33A-2D9E00FD1733}" destId="{61EB5333-CCE3-4754-8ACA-FD9757E0FECB}" srcOrd="0" destOrd="0" presId="urn:microsoft.com/office/officeart/2005/8/layout/orgChart1"/>
    <dgm:cxn modelId="{6349F1D9-1F80-4341-A617-9D408CF78D2E}" type="presParOf" srcId="{05711E37-1C94-45DB-B33A-2D9E00FD1733}" destId="{924F4C12-D5D1-43D9-B282-7A742D74180E}" srcOrd="1" destOrd="0" presId="urn:microsoft.com/office/officeart/2005/8/layout/orgChart1"/>
    <dgm:cxn modelId="{21473886-06BD-46D8-ACEF-2EE47632506E}" type="presParOf" srcId="{ED168223-C77D-4417-B9A4-FB28E63EA2CB}" destId="{901EEF93-E01C-4A2F-85E0-9F7985864B60}" srcOrd="1" destOrd="0" presId="urn:microsoft.com/office/officeart/2005/8/layout/orgChart1"/>
    <dgm:cxn modelId="{3B7DD58E-938F-4E59-B6BD-BDE471141608}" type="presParOf" srcId="{901EEF93-E01C-4A2F-85E0-9F7985864B60}" destId="{610E490A-EAFD-4B29-97A5-D180402E20E0}" srcOrd="0" destOrd="0" presId="urn:microsoft.com/office/officeart/2005/8/layout/orgChart1"/>
    <dgm:cxn modelId="{4514CE90-1A8F-41DD-885B-489D42405F2F}" type="presParOf" srcId="{901EEF93-E01C-4A2F-85E0-9F7985864B60}" destId="{5E0975AB-CB19-43DC-AC17-A294DE488186}" srcOrd="1" destOrd="0" presId="urn:microsoft.com/office/officeart/2005/8/layout/orgChart1"/>
    <dgm:cxn modelId="{12B3A3E8-E833-4379-9256-D211EC3ABB3C}" type="presParOf" srcId="{5E0975AB-CB19-43DC-AC17-A294DE488186}" destId="{0A43B95B-5041-44B3-BF37-52C45FDCF898}" srcOrd="0" destOrd="0" presId="urn:microsoft.com/office/officeart/2005/8/layout/orgChart1"/>
    <dgm:cxn modelId="{D34C264A-042A-4541-959C-E46C7C694425}" type="presParOf" srcId="{0A43B95B-5041-44B3-BF37-52C45FDCF898}" destId="{820884B5-701E-4311-A84C-052052C4FCDD}" srcOrd="0" destOrd="0" presId="urn:microsoft.com/office/officeart/2005/8/layout/orgChart1"/>
    <dgm:cxn modelId="{F9BEA9ED-C4E6-4D73-AD70-1D24FA9FC00D}" type="presParOf" srcId="{0A43B95B-5041-44B3-BF37-52C45FDCF898}" destId="{58756BAE-94E4-44A6-8FEC-4D4524E3849D}" srcOrd="1" destOrd="0" presId="urn:microsoft.com/office/officeart/2005/8/layout/orgChart1"/>
    <dgm:cxn modelId="{554FD025-D861-4D90-B0AC-1B1E38C0BF90}" type="presParOf" srcId="{5E0975AB-CB19-43DC-AC17-A294DE488186}" destId="{FEB19E4D-D125-4816-AF49-D2B02E4005F2}" srcOrd="1" destOrd="0" presId="urn:microsoft.com/office/officeart/2005/8/layout/orgChart1"/>
    <dgm:cxn modelId="{F791FA42-5527-4DAC-B2FA-91B53AAE77FA}" type="presParOf" srcId="{5E0975AB-CB19-43DC-AC17-A294DE488186}" destId="{8203F809-4D3D-4D6A-B3AB-CCD79D3D111A}" srcOrd="2" destOrd="0" presId="urn:microsoft.com/office/officeart/2005/8/layout/orgChart1"/>
    <dgm:cxn modelId="{A9C11DE4-0A94-494D-9848-64DC5FBDA772}" type="presParOf" srcId="{901EEF93-E01C-4A2F-85E0-9F7985864B60}" destId="{4734EF14-758C-4ECB-98A6-477FA688AEEB}" srcOrd="2" destOrd="0" presId="urn:microsoft.com/office/officeart/2005/8/layout/orgChart1"/>
    <dgm:cxn modelId="{EC2C8348-30AD-4882-999A-29115726FF4B}" type="presParOf" srcId="{901EEF93-E01C-4A2F-85E0-9F7985864B60}" destId="{B0466AFC-A4E5-4455-AC9B-D17C5CFB426E}" srcOrd="3" destOrd="0" presId="urn:microsoft.com/office/officeart/2005/8/layout/orgChart1"/>
    <dgm:cxn modelId="{9843CBD9-E760-453D-95BB-292524C889DE}" type="presParOf" srcId="{B0466AFC-A4E5-4455-AC9B-D17C5CFB426E}" destId="{B37B9692-AE88-461D-8DA5-A4313F37FE20}" srcOrd="0" destOrd="0" presId="urn:microsoft.com/office/officeart/2005/8/layout/orgChart1"/>
    <dgm:cxn modelId="{5921CC8E-5655-480A-8404-C51C619EAEF8}" type="presParOf" srcId="{B37B9692-AE88-461D-8DA5-A4313F37FE20}" destId="{19A13127-1067-4FFB-BF0A-C99ACA13C4AE}" srcOrd="0" destOrd="0" presId="urn:microsoft.com/office/officeart/2005/8/layout/orgChart1"/>
    <dgm:cxn modelId="{B407B21F-BABC-4F25-AA73-6FF96ED07E2C}" type="presParOf" srcId="{B37B9692-AE88-461D-8DA5-A4313F37FE20}" destId="{CE969BF2-A27A-4BDF-924F-788302298331}" srcOrd="1" destOrd="0" presId="urn:microsoft.com/office/officeart/2005/8/layout/orgChart1"/>
    <dgm:cxn modelId="{FD81FBD1-5385-49CE-91CD-264A9CBB6B70}" type="presParOf" srcId="{B0466AFC-A4E5-4455-AC9B-D17C5CFB426E}" destId="{B5105B45-F2C9-43DB-8843-A5B6AD31A360}" srcOrd="1" destOrd="0" presId="urn:microsoft.com/office/officeart/2005/8/layout/orgChart1"/>
    <dgm:cxn modelId="{833D1A76-96EA-4BC6-8C69-7F4B9B65EE59}" type="presParOf" srcId="{B0466AFC-A4E5-4455-AC9B-D17C5CFB426E}" destId="{7A90ADA2-FB44-4293-AB1B-920169729AD6}" srcOrd="2" destOrd="0" presId="urn:microsoft.com/office/officeart/2005/8/layout/orgChart1"/>
    <dgm:cxn modelId="{042BB982-80BF-484C-82F2-B78371C8745D}" type="presParOf" srcId="{901EEF93-E01C-4A2F-85E0-9F7985864B60}" destId="{ABE35DAB-C795-4988-BF06-8D5D941BE735}" srcOrd="4" destOrd="0" presId="urn:microsoft.com/office/officeart/2005/8/layout/orgChart1"/>
    <dgm:cxn modelId="{A2B5C33F-616B-4205-A0F9-DC98C3C8A601}" type="presParOf" srcId="{901EEF93-E01C-4A2F-85E0-9F7985864B60}" destId="{309ED0AA-D239-431C-B58B-5D3263255EAA}" srcOrd="5" destOrd="0" presId="urn:microsoft.com/office/officeart/2005/8/layout/orgChart1"/>
    <dgm:cxn modelId="{80149AA1-4E51-4A27-851F-9E30484860EE}" type="presParOf" srcId="{309ED0AA-D239-431C-B58B-5D3263255EAA}" destId="{ABAE012E-7B41-4B83-A7AD-CAD152FE81C1}" srcOrd="0" destOrd="0" presId="urn:microsoft.com/office/officeart/2005/8/layout/orgChart1"/>
    <dgm:cxn modelId="{B4E178FD-4A9B-4210-9FA3-C412AE83529E}" type="presParOf" srcId="{ABAE012E-7B41-4B83-A7AD-CAD152FE81C1}" destId="{1917DDD6-B7FD-41D4-BBC2-3E6845A78B9B}" srcOrd="0" destOrd="0" presId="urn:microsoft.com/office/officeart/2005/8/layout/orgChart1"/>
    <dgm:cxn modelId="{AEDFEE28-A9D7-455E-B1D0-ECBFE667F263}" type="presParOf" srcId="{ABAE012E-7B41-4B83-A7AD-CAD152FE81C1}" destId="{202A6BE5-FB51-4FE9-8BC1-35EE6B7322F6}" srcOrd="1" destOrd="0" presId="urn:microsoft.com/office/officeart/2005/8/layout/orgChart1"/>
    <dgm:cxn modelId="{52288C90-BF65-43EC-B4B3-A9243E070079}" type="presParOf" srcId="{309ED0AA-D239-431C-B58B-5D3263255EAA}" destId="{7C23BD88-3CA7-4145-A9BC-BB4B20D14602}" srcOrd="1" destOrd="0" presId="urn:microsoft.com/office/officeart/2005/8/layout/orgChart1"/>
    <dgm:cxn modelId="{38ACECF4-E457-4D5F-8F0D-E00F823AD4EE}" type="presParOf" srcId="{309ED0AA-D239-431C-B58B-5D3263255EAA}" destId="{E7BEB1DC-1875-40B3-A4C8-7312DB0AE353}" srcOrd="2" destOrd="0" presId="urn:microsoft.com/office/officeart/2005/8/layout/orgChart1"/>
    <dgm:cxn modelId="{9AC99EB8-7A69-424E-84EF-A1A272A7D0F3}" type="presParOf" srcId="{ED168223-C77D-4417-B9A4-FB28E63EA2CB}" destId="{8A644B6E-946D-49F7-BAB2-FAC87846B448}" srcOrd="2" destOrd="0" presId="urn:microsoft.com/office/officeart/2005/8/layout/orgChart1"/>
    <dgm:cxn modelId="{6AF8DFD1-FF67-4063-ADD5-168B0ED277D0}" type="presParOf" srcId="{0AF3D867-1367-49C7-A38F-7DB93411337C}" destId="{1E6A7E45-9F94-4933-AA12-45AE509AA82D}" srcOrd="10" destOrd="0" presId="urn:microsoft.com/office/officeart/2005/8/layout/orgChart1"/>
    <dgm:cxn modelId="{A59880B3-4171-4BE7-A443-640CD372F8E6}" type="presParOf" srcId="{0AF3D867-1367-49C7-A38F-7DB93411337C}" destId="{19E708DE-8F24-4E25-9CF5-4923CBAD74E1}" srcOrd="11" destOrd="0" presId="urn:microsoft.com/office/officeart/2005/8/layout/orgChart1"/>
    <dgm:cxn modelId="{EEA2FD89-EE81-4F2F-B336-231DE5CBB6B8}" type="presParOf" srcId="{19E708DE-8F24-4E25-9CF5-4923CBAD74E1}" destId="{9F129FD1-4C88-421D-B245-C5D96472AB31}" srcOrd="0" destOrd="0" presId="urn:microsoft.com/office/officeart/2005/8/layout/orgChart1"/>
    <dgm:cxn modelId="{AED8569F-837E-44DF-AC1F-57F5C0C71002}" type="presParOf" srcId="{9F129FD1-4C88-421D-B245-C5D96472AB31}" destId="{046C4BE0-C59F-489E-966C-A6E976B8F194}" srcOrd="0" destOrd="0" presId="urn:microsoft.com/office/officeart/2005/8/layout/orgChart1"/>
    <dgm:cxn modelId="{CB6952AC-1613-40BD-8248-01B572240F75}" type="presParOf" srcId="{9F129FD1-4C88-421D-B245-C5D96472AB31}" destId="{F89159A8-4EC0-43E2-B816-EA75B4B5D57C}" srcOrd="1" destOrd="0" presId="urn:microsoft.com/office/officeart/2005/8/layout/orgChart1"/>
    <dgm:cxn modelId="{A735855A-F8DC-4B3A-9FDE-AC380AFA60CE}" type="presParOf" srcId="{19E708DE-8F24-4E25-9CF5-4923CBAD74E1}" destId="{B8EE1855-E30F-4BAC-8DC5-24CB85667705}" srcOrd="1" destOrd="0" presId="urn:microsoft.com/office/officeart/2005/8/layout/orgChart1"/>
    <dgm:cxn modelId="{6C2E7B30-C913-4B39-84FF-85601D6C500E}" type="presParOf" srcId="{B8EE1855-E30F-4BAC-8DC5-24CB85667705}" destId="{DEF98E4E-D158-4FAB-A65D-C17E016E2544}" srcOrd="0" destOrd="0" presId="urn:microsoft.com/office/officeart/2005/8/layout/orgChart1"/>
    <dgm:cxn modelId="{72B84B96-B229-4EFC-8B08-33EA2C995BFA}" type="presParOf" srcId="{B8EE1855-E30F-4BAC-8DC5-24CB85667705}" destId="{638FA6C4-C946-4934-8230-D6A56D4E7C44}" srcOrd="1" destOrd="0" presId="urn:microsoft.com/office/officeart/2005/8/layout/orgChart1"/>
    <dgm:cxn modelId="{73FA595E-F79F-42F0-8846-7BB1996CBCBE}" type="presParOf" srcId="{638FA6C4-C946-4934-8230-D6A56D4E7C44}" destId="{9ABA6A74-AB16-4ABD-821E-71F8B4D5937C}" srcOrd="0" destOrd="0" presId="urn:microsoft.com/office/officeart/2005/8/layout/orgChart1"/>
    <dgm:cxn modelId="{CD82E58C-8838-4D8D-A6F5-8AE9FBD69F23}" type="presParOf" srcId="{9ABA6A74-AB16-4ABD-821E-71F8B4D5937C}" destId="{36A321AF-6339-4265-A397-444988EF4CE7}" srcOrd="0" destOrd="0" presId="urn:microsoft.com/office/officeart/2005/8/layout/orgChart1"/>
    <dgm:cxn modelId="{9DDE948E-2CFC-436B-9270-32FADE6A8690}" type="presParOf" srcId="{9ABA6A74-AB16-4ABD-821E-71F8B4D5937C}" destId="{16DE66B0-D413-4D3E-8C46-C66D6391339A}" srcOrd="1" destOrd="0" presId="urn:microsoft.com/office/officeart/2005/8/layout/orgChart1"/>
    <dgm:cxn modelId="{1A6402DA-A506-429B-9C4F-4AC0ADB51F6E}" type="presParOf" srcId="{638FA6C4-C946-4934-8230-D6A56D4E7C44}" destId="{94BE1232-38A1-4B74-916B-EC1A72A17BE1}" srcOrd="1" destOrd="0" presId="urn:microsoft.com/office/officeart/2005/8/layout/orgChart1"/>
    <dgm:cxn modelId="{222C8863-FB20-49AC-8AA3-2164E133A2AC}" type="presParOf" srcId="{638FA6C4-C946-4934-8230-D6A56D4E7C44}" destId="{BB2E7FBC-9B4D-4FA5-9EF9-3504914F403A}" srcOrd="2" destOrd="0" presId="urn:microsoft.com/office/officeart/2005/8/layout/orgChart1"/>
    <dgm:cxn modelId="{C22D4C57-9BB6-41E9-AD12-3E1804924C6F}" type="presParOf" srcId="{19E708DE-8F24-4E25-9CF5-4923CBAD74E1}" destId="{F9FC50D4-51B9-433C-9AD1-B3B1A165A5D8}" srcOrd="2" destOrd="0" presId="urn:microsoft.com/office/officeart/2005/8/layout/orgChart1"/>
    <dgm:cxn modelId="{3943E9E4-44B3-454C-866F-7FB2BD72AFDA}" type="presParOf" srcId="{85E5A29B-80AC-4D26-8578-1F0BF09848FE}" destId="{73B58BF4-9671-4F6E-B2A8-79D827B2CAF7}"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34BFA3-AE75-4EDC-BA35-10F19F60086E}" type="doc">
      <dgm:prSet loTypeId="urn:microsoft.com/office/officeart/2005/8/layout/target2" loCatId="relationship" qsTypeId="urn:microsoft.com/office/officeart/2005/8/quickstyle/simple1" qsCatId="simple" csTypeId="urn:microsoft.com/office/officeart/2005/8/colors/accent2_1" csCatId="accent2" phldr="1"/>
      <dgm:spPr/>
      <dgm:t>
        <a:bodyPr/>
        <a:lstStyle/>
        <a:p>
          <a:endParaRPr lang="en-US"/>
        </a:p>
      </dgm:t>
    </dgm:pt>
    <dgm:pt modelId="{86EDB107-E61F-4866-9331-965556AE6631}">
      <dgm:prSet phldrT="[Text]"/>
      <dgm:spPr/>
      <dgm:t>
        <a:bodyPr/>
        <a:lstStyle/>
        <a:p>
          <a:r>
            <a:rPr lang="en-US"/>
            <a:t>BKOD</a:t>
          </a:r>
        </a:p>
      </dgm:t>
    </dgm:pt>
    <dgm:pt modelId="{22D1FA4C-5509-40BD-A79E-54A2C1A09E80}" type="parTrans" cxnId="{318A9DF3-3BDE-4633-A9DB-921206B40534}">
      <dgm:prSet/>
      <dgm:spPr/>
      <dgm:t>
        <a:bodyPr/>
        <a:lstStyle/>
        <a:p>
          <a:endParaRPr lang="en-US"/>
        </a:p>
      </dgm:t>
    </dgm:pt>
    <dgm:pt modelId="{C510B933-696C-41F3-81C8-017473E1710F}" type="sibTrans" cxnId="{318A9DF3-3BDE-4633-A9DB-921206B40534}">
      <dgm:prSet/>
      <dgm:spPr/>
      <dgm:t>
        <a:bodyPr/>
        <a:lstStyle/>
        <a:p>
          <a:endParaRPr lang="en-US"/>
        </a:p>
      </dgm:t>
    </dgm:pt>
    <dgm:pt modelId="{090E01FA-259E-4E15-B5C2-7709E7658E4C}">
      <dgm:prSet phldrT="[Text]"/>
      <dgm:spPr/>
      <dgm:t>
        <a:bodyPr/>
        <a:lstStyle/>
        <a:p>
          <a:r>
            <a:rPr lang="en-US"/>
            <a:t>GMS</a:t>
          </a:r>
        </a:p>
      </dgm:t>
    </dgm:pt>
    <dgm:pt modelId="{AC9558C5-8D60-449A-90EC-A55E225CC421}" type="parTrans" cxnId="{E9E20409-E4AE-403A-B0D1-60CE99285562}">
      <dgm:prSet/>
      <dgm:spPr/>
      <dgm:t>
        <a:bodyPr/>
        <a:lstStyle/>
        <a:p>
          <a:endParaRPr lang="en-US"/>
        </a:p>
      </dgm:t>
    </dgm:pt>
    <dgm:pt modelId="{F23758B8-CD5F-4E9A-B78B-3D5D1B6499C0}" type="sibTrans" cxnId="{E9E20409-E4AE-403A-B0D1-60CE99285562}">
      <dgm:prSet/>
      <dgm:spPr/>
      <dgm:t>
        <a:bodyPr/>
        <a:lstStyle/>
        <a:p>
          <a:endParaRPr lang="en-US"/>
        </a:p>
      </dgm:t>
    </dgm:pt>
    <dgm:pt modelId="{F6C5131A-E236-4A33-A030-9746D03990F1}">
      <dgm:prSet phldrT="[Text]"/>
      <dgm:spPr/>
      <dgm:t>
        <a:bodyPr/>
        <a:lstStyle/>
        <a:p>
          <a:r>
            <a:rPr lang="en-US"/>
            <a:t>Socket.io </a:t>
          </a:r>
        </a:p>
      </dgm:t>
    </dgm:pt>
    <dgm:pt modelId="{0980A023-78B7-4DB7-9152-B8315013F506}" type="parTrans" cxnId="{C5D177FF-44AF-4241-A99E-390EF8FF9792}">
      <dgm:prSet/>
      <dgm:spPr/>
      <dgm:t>
        <a:bodyPr/>
        <a:lstStyle/>
        <a:p>
          <a:endParaRPr lang="en-US"/>
        </a:p>
      </dgm:t>
    </dgm:pt>
    <dgm:pt modelId="{7B31E7A6-9547-4628-9467-7434CAF501AE}" type="sibTrans" cxnId="{C5D177FF-44AF-4241-A99E-390EF8FF9792}">
      <dgm:prSet/>
      <dgm:spPr/>
      <dgm:t>
        <a:bodyPr/>
        <a:lstStyle/>
        <a:p>
          <a:endParaRPr lang="en-US"/>
        </a:p>
      </dgm:t>
    </dgm:pt>
    <dgm:pt modelId="{AD24E824-2BDE-486E-8166-190367539428}">
      <dgm:prSet phldrT="[Text]"/>
      <dgm:spPr/>
      <dgm:t>
        <a:bodyPr/>
        <a:lstStyle/>
        <a:p>
          <a:r>
            <a:rPr lang="en-US"/>
            <a:t>Thư viện tích hợp</a:t>
          </a:r>
        </a:p>
      </dgm:t>
    </dgm:pt>
    <dgm:pt modelId="{992D84D1-AEC2-4E88-BC2B-B74A99F88B02}" type="parTrans" cxnId="{A81408B9-D84D-4BE5-975F-5E37F85BE703}">
      <dgm:prSet/>
      <dgm:spPr/>
      <dgm:t>
        <a:bodyPr/>
        <a:lstStyle/>
        <a:p>
          <a:endParaRPr lang="en-US"/>
        </a:p>
      </dgm:t>
    </dgm:pt>
    <dgm:pt modelId="{BB58C5A9-F095-40E3-BC7C-B3C8D074067A}" type="sibTrans" cxnId="{A81408B9-D84D-4BE5-975F-5E37F85BE703}">
      <dgm:prSet/>
      <dgm:spPr/>
      <dgm:t>
        <a:bodyPr/>
        <a:lstStyle/>
        <a:p>
          <a:endParaRPr lang="en-US"/>
        </a:p>
      </dgm:t>
    </dgm:pt>
    <dgm:pt modelId="{9AD86D64-04A0-4257-BBC0-87F943EEBBD1}">
      <dgm:prSet phldrT="[Text]"/>
      <dgm:spPr/>
      <dgm:t>
        <a:bodyPr/>
        <a:lstStyle/>
        <a:p>
          <a:r>
            <a:rPr lang="en-US"/>
            <a:t>Chương trình chính</a:t>
          </a:r>
        </a:p>
      </dgm:t>
    </dgm:pt>
    <dgm:pt modelId="{CB6F34E0-C9F2-4EB5-A947-62B801FBB3AB}" type="parTrans" cxnId="{685AB099-E7E5-40A1-AD9C-18E99A1D53E5}">
      <dgm:prSet/>
      <dgm:spPr/>
      <dgm:t>
        <a:bodyPr/>
        <a:lstStyle/>
        <a:p>
          <a:endParaRPr lang="en-US"/>
        </a:p>
      </dgm:t>
    </dgm:pt>
    <dgm:pt modelId="{3D0E1A22-3FFF-44C9-ABA1-97B6F71E656E}" type="sibTrans" cxnId="{685AB099-E7E5-40A1-AD9C-18E99A1D53E5}">
      <dgm:prSet/>
      <dgm:spPr/>
      <dgm:t>
        <a:bodyPr/>
        <a:lstStyle/>
        <a:p>
          <a:endParaRPr lang="en-US"/>
        </a:p>
      </dgm:t>
    </dgm:pt>
    <dgm:pt modelId="{8C19DE3D-C754-4B02-9849-24915AEA9BDB}">
      <dgm:prSet phldrT="[Text]"/>
      <dgm:spPr/>
      <dgm:t>
        <a:bodyPr/>
        <a:lstStyle/>
        <a:p>
          <a:r>
            <a:rPr lang="en-US"/>
            <a:t>Picasso</a:t>
          </a:r>
        </a:p>
      </dgm:t>
    </dgm:pt>
    <dgm:pt modelId="{309270EB-DEE5-4823-B91D-F0C385901CD1}" type="parTrans" cxnId="{CF3F154D-3714-40DF-9319-523CB0F9E810}">
      <dgm:prSet/>
      <dgm:spPr/>
      <dgm:t>
        <a:bodyPr/>
        <a:lstStyle/>
        <a:p>
          <a:endParaRPr lang="en-US"/>
        </a:p>
      </dgm:t>
    </dgm:pt>
    <dgm:pt modelId="{56DD7980-D0CE-41D5-9AFE-B3B7097EF26E}" type="sibTrans" cxnId="{CF3F154D-3714-40DF-9319-523CB0F9E810}">
      <dgm:prSet/>
      <dgm:spPr/>
      <dgm:t>
        <a:bodyPr/>
        <a:lstStyle/>
        <a:p>
          <a:endParaRPr lang="en-US"/>
        </a:p>
      </dgm:t>
    </dgm:pt>
    <dgm:pt modelId="{867C622D-1282-42AA-A6B6-3CF91566C389}" type="pres">
      <dgm:prSet presAssocID="{A134BFA3-AE75-4EDC-BA35-10F19F60086E}" presName="Name0" presStyleCnt="0">
        <dgm:presLayoutVars>
          <dgm:chMax val="3"/>
          <dgm:chPref val="1"/>
          <dgm:dir/>
          <dgm:animLvl val="lvl"/>
          <dgm:resizeHandles/>
        </dgm:presLayoutVars>
      </dgm:prSet>
      <dgm:spPr/>
    </dgm:pt>
    <dgm:pt modelId="{2C4B0F35-A81D-40EB-AFBF-B88A9919255E}" type="pres">
      <dgm:prSet presAssocID="{A134BFA3-AE75-4EDC-BA35-10F19F60086E}" presName="outerBox" presStyleCnt="0"/>
      <dgm:spPr/>
    </dgm:pt>
    <dgm:pt modelId="{3A9F39A9-3B45-468A-BC42-D4D2BD43E964}" type="pres">
      <dgm:prSet presAssocID="{A134BFA3-AE75-4EDC-BA35-10F19F60086E}" presName="outerBoxParent" presStyleLbl="node1" presStyleIdx="0" presStyleCnt="2"/>
      <dgm:spPr/>
    </dgm:pt>
    <dgm:pt modelId="{E256FD21-A1E5-4C12-80EF-2D8E8045BC38}" type="pres">
      <dgm:prSet presAssocID="{A134BFA3-AE75-4EDC-BA35-10F19F60086E}" presName="outerBoxChildren" presStyleCnt="0"/>
      <dgm:spPr/>
    </dgm:pt>
    <dgm:pt modelId="{BA5DABE3-2F0C-461F-A0AC-426C9D09EDC8}" type="pres">
      <dgm:prSet presAssocID="{9AD86D64-04A0-4257-BBC0-87F943EEBBD1}" presName="oChild" presStyleLbl="fgAcc1" presStyleIdx="0" presStyleCnt="4">
        <dgm:presLayoutVars>
          <dgm:bulletEnabled val="1"/>
        </dgm:presLayoutVars>
      </dgm:prSet>
      <dgm:spPr/>
    </dgm:pt>
    <dgm:pt modelId="{6556C98A-1F47-4788-A948-1A927772A07F}" type="pres">
      <dgm:prSet presAssocID="{A134BFA3-AE75-4EDC-BA35-10F19F60086E}" presName="middleBox" presStyleCnt="0"/>
      <dgm:spPr/>
    </dgm:pt>
    <dgm:pt modelId="{1CB03E0C-B2DA-4DAA-ABA7-BCCBCBA7BF0D}" type="pres">
      <dgm:prSet presAssocID="{A134BFA3-AE75-4EDC-BA35-10F19F60086E}" presName="middleBoxParent" presStyleLbl="node1" presStyleIdx="1" presStyleCnt="2"/>
      <dgm:spPr/>
    </dgm:pt>
    <dgm:pt modelId="{6F1099D2-4AAB-4DBF-877A-5C1EBF696204}" type="pres">
      <dgm:prSet presAssocID="{A134BFA3-AE75-4EDC-BA35-10F19F60086E}" presName="middleBoxChildren" presStyleCnt="0"/>
      <dgm:spPr/>
    </dgm:pt>
    <dgm:pt modelId="{17A0955C-5952-49CE-9098-0CF770241305}" type="pres">
      <dgm:prSet presAssocID="{090E01FA-259E-4E15-B5C2-7709E7658E4C}" presName="mChild" presStyleLbl="fgAcc1" presStyleIdx="1" presStyleCnt="4">
        <dgm:presLayoutVars>
          <dgm:bulletEnabled val="1"/>
        </dgm:presLayoutVars>
      </dgm:prSet>
      <dgm:spPr/>
    </dgm:pt>
    <dgm:pt modelId="{D550C41A-95C8-4C0D-A499-C39E599F9127}" type="pres">
      <dgm:prSet presAssocID="{F23758B8-CD5F-4E9A-B78B-3D5D1B6499C0}" presName="middleSibTrans" presStyleCnt="0"/>
      <dgm:spPr/>
    </dgm:pt>
    <dgm:pt modelId="{EDB085B0-775B-4040-A1EF-8409568CF04F}" type="pres">
      <dgm:prSet presAssocID="{F6C5131A-E236-4A33-A030-9746D03990F1}" presName="mChild" presStyleLbl="fgAcc1" presStyleIdx="2" presStyleCnt="4">
        <dgm:presLayoutVars>
          <dgm:bulletEnabled val="1"/>
        </dgm:presLayoutVars>
      </dgm:prSet>
      <dgm:spPr/>
    </dgm:pt>
    <dgm:pt modelId="{097CDBBC-3364-47CF-B891-683D4E9E51F5}" type="pres">
      <dgm:prSet presAssocID="{7B31E7A6-9547-4628-9467-7434CAF501AE}" presName="middleSibTrans" presStyleCnt="0"/>
      <dgm:spPr/>
    </dgm:pt>
    <dgm:pt modelId="{E6088130-89C7-4EE8-BF0E-90579C6141FE}" type="pres">
      <dgm:prSet presAssocID="{8C19DE3D-C754-4B02-9849-24915AEA9BDB}" presName="mChild" presStyleLbl="fgAcc1" presStyleIdx="3" presStyleCnt="4">
        <dgm:presLayoutVars>
          <dgm:bulletEnabled val="1"/>
        </dgm:presLayoutVars>
      </dgm:prSet>
      <dgm:spPr/>
    </dgm:pt>
  </dgm:ptLst>
  <dgm:cxnLst>
    <dgm:cxn modelId="{CD4BA407-DAD9-41AC-BE89-2A105F7B8127}" type="presOf" srcId="{090E01FA-259E-4E15-B5C2-7709E7658E4C}" destId="{17A0955C-5952-49CE-9098-0CF770241305}" srcOrd="0" destOrd="0" presId="urn:microsoft.com/office/officeart/2005/8/layout/target2"/>
    <dgm:cxn modelId="{E9E20409-E4AE-403A-B0D1-60CE99285562}" srcId="{AD24E824-2BDE-486E-8166-190367539428}" destId="{090E01FA-259E-4E15-B5C2-7709E7658E4C}" srcOrd="0" destOrd="0" parTransId="{AC9558C5-8D60-449A-90EC-A55E225CC421}" sibTransId="{F23758B8-CD5F-4E9A-B78B-3D5D1B6499C0}"/>
    <dgm:cxn modelId="{CF3F154D-3714-40DF-9319-523CB0F9E810}" srcId="{AD24E824-2BDE-486E-8166-190367539428}" destId="{8C19DE3D-C754-4B02-9849-24915AEA9BDB}" srcOrd="2" destOrd="0" parTransId="{309270EB-DEE5-4823-B91D-F0C385901CD1}" sibTransId="{56DD7980-D0CE-41D5-9AFE-B3B7097EF26E}"/>
    <dgm:cxn modelId="{0574984E-2426-46C3-A8C7-E5745B9DFBF7}" type="presOf" srcId="{9AD86D64-04A0-4257-BBC0-87F943EEBBD1}" destId="{BA5DABE3-2F0C-461F-A0AC-426C9D09EDC8}" srcOrd="0" destOrd="0" presId="urn:microsoft.com/office/officeart/2005/8/layout/target2"/>
    <dgm:cxn modelId="{685AB099-E7E5-40A1-AD9C-18E99A1D53E5}" srcId="{86EDB107-E61F-4866-9331-965556AE6631}" destId="{9AD86D64-04A0-4257-BBC0-87F943EEBBD1}" srcOrd="0" destOrd="0" parTransId="{CB6F34E0-C9F2-4EB5-A947-62B801FBB3AB}" sibTransId="{3D0E1A22-3FFF-44C9-ABA1-97B6F71E656E}"/>
    <dgm:cxn modelId="{EDBF2B9E-7B5F-46AA-91DC-94DC6C3B0DEE}" type="presOf" srcId="{A134BFA3-AE75-4EDC-BA35-10F19F60086E}" destId="{867C622D-1282-42AA-A6B6-3CF91566C389}" srcOrd="0" destOrd="0" presId="urn:microsoft.com/office/officeart/2005/8/layout/target2"/>
    <dgm:cxn modelId="{79756DA4-06E3-431D-8DC2-8DF83129DF5D}" type="presOf" srcId="{8C19DE3D-C754-4B02-9849-24915AEA9BDB}" destId="{E6088130-89C7-4EE8-BF0E-90579C6141FE}" srcOrd="0" destOrd="0" presId="urn:microsoft.com/office/officeart/2005/8/layout/target2"/>
    <dgm:cxn modelId="{9E5A5AB0-3F22-4D33-BC3F-80581759E105}" type="presOf" srcId="{86EDB107-E61F-4866-9331-965556AE6631}" destId="{3A9F39A9-3B45-468A-BC42-D4D2BD43E964}" srcOrd="0" destOrd="0" presId="urn:microsoft.com/office/officeart/2005/8/layout/target2"/>
    <dgm:cxn modelId="{A81408B9-D84D-4BE5-975F-5E37F85BE703}" srcId="{A134BFA3-AE75-4EDC-BA35-10F19F60086E}" destId="{AD24E824-2BDE-486E-8166-190367539428}" srcOrd="1" destOrd="0" parTransId="{992D84D1-AEC2-4E88-BC2B-B74A99F88B02}" sibTransId="{BB58C5A9-F095-40E3-BC7C-B3C8D074067A}"/>
    <dgm:cxn modelId="{53F136EA-5B18-4D59-B1C4-FCC0DB24B40E}" type="presOf" srcId="{F6C5131A-E236-4A33-A030-9746D03990F1}" destId="{EDB085B0-775B-4040-A1EF-8409568CF04F}" srcOrd="0" destOrd="0" presId="urn:microsoft.com/office/officeart/2005/8/layout/target2"/>
    <dgm:cxn modelId="{318A9DF3-3BDE-4633-A9DB-921206B40534}" srcId="{A134BFA3-AE75-4EDC-BA35-10F19F60086E}" destId="{86EDB107-E61F-4866-9331-965556AE6631}" srcOrd="0" destOrd="0" parTransId="{22D1FA4C-5509-40BD-A79E-54A2C1A09E80}" sibTransId="{C510B933-696C-41F3-81C8-017473E1710F}"/>
    <dgm:cxn modelId="{41F7D2F9-0F70-4306-9D9C-B15150D504C2}" type="presOf" srcId="{AD24E824-2BDE-486E-8166-190367539428}" destId="{1CB03E0C-B2DA-4DAA-ABA7-BCCBCBA7BF0D}" srcOrd="0" destOrd="0" presId="urn:microsoft.com/office/officeart/2005/8/layout/target2"/>
    <dgm:cxn modelId="{C5D177FF-44AF-4241-A99E-390EF8FF9792}" srcId="{AD24E824-2BDE-486E-8166-190367539428}" destId="{F6C5131A-E236-4A33-A030-9746D03990F1}" srcOrd="1" destOrd="0" parTransId="{0980A023-78B7-4DB7-9152-B8315013F506}" sibTransId="{7B31E7A6-9547-4628-9467-7434CAF501AE}"/>
    <dgm:cxn modelId="{7F58AEB7-44F6-4F75-AB38-A9DB0A28EB82}" type="presParOf" srcId="{867C622D-1282-42AA-A6B6-3CF91566C389}" destId="{2C4B0F35-A81D-40EB-AFBF-B88A9919255E}" srcOrd="0" destOrd="0" presId="urn:microsoft.com/office/officeart/2005/8/layout/target2"/>
    <dgm:cxn modelId="{77C7D849-C1F6-48C6-83BA-F34E817563D3}" type="presParOf" srcId="{2C4B0F35-A81D-40EB-AFBF-B88A9919255E}" destId="{3A9F39A9-3B45-468A-BC42-D4D2BD43E964}" srcOrd="0" destOrd="0" presId="urn:microsoft.com/office/officeart/2005/8/layout/target2"/>
    <dgm:cxn modelId="{503256EC-6BED-4393-AC61-0CC5DD77F7FC}" type="presParOf" srcId="{2C4B0F35-A81D-40EB-AFBF-B88A9919255E}" destId="{E256FD21-A1E5-4C12-80EF-2D8E8045BC38}" srcOrd="1" destOrd="0" presId="urn:microsoft.com/office/officeart/2005/8/layout/target2"/>
    <dgm:cxn modelId="{4429C35B-C9A7-4F39-A1A5-17CDA8C13385}" type="presParOf" srcId="{E256FD21-A1E5-4C12-80EF-2D8E8045BC38}" destId="{BA5DABE3-2F0C-461F-A0AC-426C9D09EDC8}" srcOrd="0" destOrd="0" presId="urn:microsoft.com/office/officeart/2005/8/layout/target2"/>
    <dgm:cxn modelId="{0C028548-15E4-4B57-A2D5-584806504D73}" type="presParOf" srcId="{867C622D-1282-42AA-A6B6-3CF91566C389}" destId="{6556C98A-1F47-4788-A948-1A927772A07F}" srcOrd="1" destOrd="0" presId="urn:microsoft.com/office/officeart/2005/8/layout/target2"/>
    <dgm:cxn modelId="{6B51A145-8791-454E-98A1-93958B64FC63}" type="presParOf" srcId="{6556C98A-1F47-4788-A948-1A927772A07F}" destId="{1CB03E0C-B2DA-4DAA-ABA7-BCCBCBA7BF0D}" srcOrd="0" destOrd="0" presId="urn:microsoft.com/office/officeart/2005/8/layout/target2"/>
    <dgm:cxn modelId="{946EE719-D78C-43D6-AEAC-25259AD915E5}" type="presParOf" srcId="{6556C98A-1F47-4788-A948-1A927772A07F}" destId="{6F1099D2-4AAB-4DBF-877A-5C1EBF696204}" srcOrd="1" destOrd="0" presId="urn:microsoft.com/office/officeart/2005/8/layout/target2"/>
    <dgm:cxn modelId="{C5D8269B-D66A-401B-9F4C-044EFD39BB08}" type="presParOf" srcId="{6F1099D2-4AAB-4DBF-877A-5C1EBF696204}" destId="{17A0955C-5952-49CE-9098-0CF770241305}" srcOrd="0" destOrd="0" presId="urn:microsoft.com/office/officeart/2005/8/layout/target2"/>
    <dgm:cxn modelId="{8C928949-8098-43D1-9959-6FD8E1C13336}" type="presParOf" srcId="{6F1099D2-4AAB-4DBF-877A-5C1EBF696204}" destId="{D550C41A-95C8-4C0D-A499-C39E599F9127}" srcOrd="1" destOrd="0" presId="urn:microsoft.com/office/officeart/2005/8/layout/target2"/>
    <dgm:cxn modelId="{5BEAEA9E-E97D-4E47-B2E5-FAD7E857DD89}" type="presParOf" srcId="{6F1099D2-4AAB-4DBF-877A-5C1EBF696204}" destId="{EDB085B0-775B-4040-A1EF-8409568CF04F}" srcOrd="2" destOrd="0" presId="urn:microsoft.com/office/officeart/2005/8/layout/target2"/>
    <dgm:cxn modelId="{A877B7B0-69A4-4FD7-918B-E154D476ACAF}" type="presParOf" srcId="{6F1099D2-4AAB-4DBF-877A-5C1EBF696204}" destId="{097CDBBC-3364-47CF-B891-683D4E9E51F5}" srcOrd="3" destOrd="0" presId="urn:microsoft.com/office/officeart/2005/8/layout/target2"/>
    <dgm:cxn modelId="{824193D8-E65A-4011-B37B-9D3E5D377409}" type="presParOf" srcId="{6F1099D2-4AAB-4DBF-877A-5C1EBF696204}" destId="{E6088130-89C7-4EE8-BF0E-90579C6141FE}" srcOrd="4" destOrd="0" presId="urn:microsoft.com/office/officeart/2005/8/layout/target2"/>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F98E4E-D158-4FAB-A65D-C17E016E2544}">
      <dsp:nvSpPr>
        <dsp:cNvPr id="0" name=""/>
        <dsp:cNvSpPr/>
      </dsp:nvSpPr>
      <dsp:spPr>
        <a:xfrm>
          <a:off x="4584517" y="829926"/>
          <a:ext cx="102869" cy="315467"/>
        </a:xfrm>
        <a:custGeom>
          <a:avLst/>
          <a:gdLst/>
          <a:ahLst/>
          <a:cxnLst/>
          <a:rect l="0" t="0" r="0" b="0"/>
          <a:pathLst>
            <a:path>
              <a:moveTo>
                <a:pt x="0" y="0"/>
              </a:moveTo>
              <a:lnTo>
                <a:pt x="0" y="315467"/>
              </a:lnTo>
              <a:lnTo>
                <a:pt x="102869" y="31546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6A7E45-9F94-4933-AA12-45AE509AA82D}">
      <dsp:nvSpPr>
        <dsp:cNvPr id="0" name=""/>
        <dsp:cNvSpPr/>
      </dsp:nvSpPr>
      <dsp:spPr>
        <a:xfrm>
          <a:off x="2784295" y="343009"/>
          <a:ext cx="2074541" cy="144017"/>
        </a:xfrm>
        <a:custGeom>
          <a:avLst/>
          <a:gdLst/>
          <a:ahLst/>
          <a:cxnLst/>
          <a:rect l="0" t="0" r="0" b="0"/>
          <a:pathLst>
            <a:path>
              <a:moveTo>
                <a:pt x="0" y="0"/>
              </a:moveTo>
              <a:lnTo>
                <a:pt x="0" y="72008"/>
              </a:lnTo>
              <a:lnTo>
                <a:pt x="2074541" y="72008"/>
              </a:lnTo>
              <a:lnTo>
                <a:pt x="2074541" y="14401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E35DAB-C795-4988-BF06-8D5D941BE735}">
      <dsp:nvSpPr>
        <dsp:cNvPr id="0" name=""/>
        <dsp:cNvSpPr/>
      </dsp:nvSpPr>
      <dsp:spPr>
        <a:xfrm>
          <a:off x="3754701" y="829926"/>
          <a:ext cx="102869" cy="1289302"/>
        </a:xfrm>
        <a:custGeom>
          <a:avLst/>
          <a:gdLst/>
          <a:ahLst/>
          <a:cxnLst/>
          <a:rect l="0" t="0" r="0" b="0"/>
          <a:pathLst>
            <a:path>
              <a:moveTo>
                <a:pt x="0" y="0"/>
              </a:moveTo>
              <a:lnTo>
                <a:pt x="0" y="1289302"/>
              </a:lnTo>
              <a:lnTo>
                <a:pt x="102869" y="12893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34EF14-758C-4ECB-98A6-477FA688AEEB}">
      <dsp:nvSpPr>
        <dsp:cNvPr id="0" name=""/>
        <dsp:cNvSpPr/>
      </dsp:nvSpPr>
      <dsp:spPr>
        <a:xfrm>
          <a:off x="3754701" y="829926"/>
          <a:ext cx="102869" cy="802384"/>
        </a:xfrm>
        <a:custGeom>
          <a:avLst/>
          <a:gdLst/>
          <a:ahLst/>
          <a:cxnLst/>
          <a:rect l="0" t="0" r="0" b="0"/>
          <a:pathLst>
            <a:path>
              <a:moveTo>
                <a:pt x="0" y="0"/>
              </a:moveTo>
              <a:lnTo>
                <a:pt x="0" y="802384"/>
              </a:lnTo>
              <a:lnTo>
                <a:pt x="102869" y="80238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E490A-EAFD-4B29-97A5-D180402E20E0}">
      <dsp:nvSpPr>
        <dsp:cNvPr id="0" name=""/>
        <dsp:cNvSpPr/>
      </dsp:nvSpPr>
      <dsp:spPr>
        <a:xfrm>
          <a:off x="3754701" y="829926"/>
          <a:ext cx="102869" cy="315467"/>
        </a:xfrm>
        <a:custGeom>
          <a:avLst/>
          <a:gdLst/>
          <a:ahLst/>
          <a:cxnLst/>
          <a:rect l="0" t="0" r="0" b="0"/>
          <a:pathLst>
            <a:path>
              <a:moveTo>
                <a:pt x="0" y="0"/>
              </a:moveTo>
              <a:lnTo>
                <a:pt x="0" y="315467"/>
              </a:lnTo>
              <a:lnTo>
                <a:pt x="102869" y="31546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154AA1-85D1-4A9B-B1B3-52B6321BC6F5}">
      <dsp:nvSpPr>
        <dsp:cNvPr id="0" name=""/>
        <dsp:cNvSpPr/>
      </dsp:nvSpPr>
      <dsp:spPr>
        <a:xfrm>
          <a:off x="2784295" y="343009"/>
          <a:ext cx="1244725" cy="144017"/>
        </a:xfrm>
        <a:custGeom>
          <a:avLst/>
          <a:gdLst/>
          <a:ahLst/>
          <a:cxnLst/>
          <a:rect l="0" t="0" r="0" b="0"/>
          <a:pathLst>
            <a:path>
              <a:moveTo>
                <a:pt x="0" y="0"/>
              </a:moveTo>
              <a:lnTo>
                <a:pt x="0" y="72008"/>
              </a:lnTo>
              <a:lnTo>
                <a:pt x="1244725" y="72008"/>
              </a:lnTo>
              <a:lnTo>
                <a:pt x="1244725" y="14401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3780DC-6999-4A0A-A248-3BB5605340F1}">
      <dsp:nvSpPr>
        <dsp:cNvPr id="0" name=""/>
        <dsp:cNvSpPr/>
      </dsp:nvSpPr>
      <dsp:spPr>
        <a:xfrm>
          <a:off x="2924884" y="829926"/>
          <a:ext cx="102869" cy="802384"/>
        </a:xfrm>
        <a:custGeom>
          <a:avLst/>
          <a:gdLst/>
          <a:ahLst/>
          <a:cxnLst/>
          <a:rect l="0" t="0" r="0" b="0"/>
          <a:pathLst>
            <a:path>
              <a:moveTo>
                <a:pt x="0" y="0"/>
              </a:moveTo>
              <a:lnTo>
                <a:pt x="0" y="802384"/>
              </a:lnTo>
              <a:lnTo>
                <a:pt x="102869" y="80238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987D10-6EB2-4309-A121-E2EB622BA8A0}">
      <dsp:nvSpPr>
        <dsp:cNvPr id="0" name=""/>
        <dsp:cNvSpPr/>
      </dsp:nvSpPr>
      <dsp:spPr>
        <a:xfrm>
          <a:off x="2924884" y="829926"/>
          <a:ext cx="102869" cy="315467"/>
        </a:xfrm>
        <a:custGeom>
          <a:avLst/>
          <a:gdLst/>
          <a:ahLst/>
          <a:cxnLst/>
          <a:rect l="0" t="0" r="0" b="0"/>
          <a:pathLst>
            <a:path>
              <a:moveTo>
                <a:pt x="0" y="0"/>
              </a:moveTo>
              <a:lnTo>
                <a:pt x="0" y="315467"/>
              </a:lnTo>
              <a:lnTo>
                <a:pt x="102869" y="31546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25F5E-DB8D-4DB4-9DDF-773EBDEC177C}">
      <dsp:nvSpPr>
        <dsp:cNvPr id="0" name=""/>
        <dsp:cNvSpPr/>
      </dsp:nvSpPr>
      <dsp:spPr>
        <a:xfrm>
          <a:off x="2784295" y="343009"/>
          <a:ext cx="414908" cy="144017"/>
        </a:xfrm>
        <a:custGeom>
          <a:avLst/>
          <a:gdLst/>
          <a:ahLst/>
          <a:cxnLst/>
          <a:rect l="0" t="0" r="0" b="0"/>
          <a:pathLst>
            <a:path>
              <a:moveTo>
                <a:pt x="0" y="0"/>
              </a:moveTo>
              <a:lnTo>
                <a:pt x="0" y="72008"/>
              </a:lnTo>
              <a:lnTo>
                <a:pt x="414908" y="72008"/>
              </a:lnTo>
              <a:lnTo>
                <a:pt x="414908" y="14401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3D551F-5FC8-4A5C-8789-C35AF4EE5B4B}">
      <dsp:nvSpPr>
        <dsp:cNvPr id="0" name=""/>
        <dsp:cNvSpPr/>
      </dsp:nvSpPr>
      <dsp:spPr>
        <a:xfrm>
          <a:off x="2095067" y="829926"/>
          <a:ext cx="102869" cy="1289302"/>
        </a:xfrm>
        <a:custGeom>
          <a:avLst/>
          <a:gdLst/>
          <a:ahLst/>
          <a:cxnLst/>
          <a:rect l="0" t="0" r="0" b="0"/>
          <a:pathLst>
            <a:path>
              <a:moveTo>
                <a:pt x="0" y="0"/>
              </a:moveTo>
              <a:lnTo>
                <a:pt x="0" y="1289302"/>
              </a:lnTo>
              <a:lnTo>
                <a:pt x="102869" y="12893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177467-FCCF-47CE-B6D8-994FB29333B6}">
      <dsp:nvSpPr>
        <dsp:cNvPr id="0" name=""/>
        <dsp:cNvSpPr/>
      </dsp:nvSpPr>
      <dsp:spPr>
        <a:xfrm>
          <a:off x="2095067" y="829926"/>
          <a:ext cx="102869" cy="802384"/>
        </a:xfrm>
        <a:custGeom>
          <a:avLst/>
          <a:gdLst/>
          <a:ahLst/>
          <a:cxnLst/>
          <a:rect l="0" t="0" r="0" b="0"/>
          <a:pathLst>
            <a:path>
              <a:moveTo>
                <a:pt x="0" y="0"/>
              </a:moveTo>
              <a:lnTo>
                <a:pt x="0" y="802384"/>
              </a:lnTo>
              <a:lnTo>
                <a:pt x="102869" y="80238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DD577E-289D-403E-9B87-CCFB3E8F604B}">
      <dsp:nvSpPr>
        <dsp:cNvPr id="0" name=""/>
        <dsp:cNvSpPr/>
      </dsp:nvSpPr>
      <dsp:spPr>
        <a:xfrm>
          <a:off x="2095067" y="829926"/>
          <a:ext cx="102869" cy="315467"/>
        </a:xfrm>
        <a:custGeom>
          <a:avLst/>
          <a:gdLst/>
          <a:ahLst/>
          <a:cxnLst/>
          <a:rect l="0" t="0" r="0" b="0"/>
          <a:pathLst>
            <a:path>
              <a:moveTo>
                <a:pt x="0" y="0"/>
              </a:moveTo>
              <a:lnTo>
                <a:pt x="0" y="315467"/>
              </a:lnTo>
              <a:lnTo>
                <a:pt x="102869" y="31546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9FBD6-09C9-42BD-BB0D-145B48377E08}">
      <dsp:nvSpPr>
        <dsp:cNvPr id="0" name=""/>
        <dsp:cNvSpPr/>
      </dsp:nvSpPr>
      <dsp:spPr>
        <a:xfrm>
          <a:off x="2369387" y="343009"/>
          <a:ext cx="414908" cy="144017"/>
        </a:xfrm>
        <a:custGeom>
          <a:avLst/>
          <a:gdLst/>
          <a:ahLst/>
          <a:cxnLst/>
          <a:rect l="0" t="0" r="0" b="0"/>
          <a:pathLst>
            <a:path>
              <a:moveTo>
                <a:pt x="414908" y="0"/>
              </a:moveTo>
              <a:lnTo>
                <a:pt x="414908" y="72008"/>
              </a:lnTo>
              <a:lnTo>
                <a:pt x="0" y="72008"/>
              </a:lnTo>
              <a:lnTo>
                <a:pt x="0" y="14401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882D7D-9482-4E78-8F71-2337C2BD22DB}">
      <dsp:nvSpPr>
        <dsp:cNvPr id="0" name=""/>
        <dsp:cNvSpPr/>
      </dsp:nvSpPr>
      <dsp:spPr>
        <a:xfrm>
          <a:off x="1265250" y="829926"/>
          <a:ext cx="102869" cy="1776219"/>
        </a:xfrm>
        <a:custGeom>
          <a:avLst/>
          <a:gdLst/>
          <a:ahLst/>
          <a:cxnLst/>
          <a:rect l="0" t="0" r="0" b="0"/>
          <a:pathLst>
            <a:path>
              <a:moveTo>
                <a:pt x="0" y="0"/>
              </a:moveTo>
              <a:lnTo>
                <a:pt x="0" y="1776219"/>
              </a:lnTo>
              <a:lnTo>
                <a:pt x="102869" y="177621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3439E1-2C3E-4CEE-B780-85BB9B19B441}">
      <dsp:nvSpPr>
        <dsp:cNvPr id="0" name=""/>
        <dsp:cNvSpPr/>
      </dsp:nvSpPr>
      <dsp:spPr>
        <a:xfrm>
          <a:off x="1265250" y="829926"/>
          <a:ext cx="102869" cy="1289302"/>
        </a:xfrm>
        <a:custGeom>
          <a:avLst/>
          <a:gdLst/>
          <a:ahLst/>
          <a:cxnLst/>
          <a:rect l="0" t="0" r="0" b="0"/>
          <a:pathLst>
            <a:path>
              <a:moveTo>
                <a:pt x="0" y="0"/>
              </a:moveTo>
              <a:lnTo>
                <a:pt x="0" y="1289302"/>
              </a:lnTo>
              <a:lnTo>
                <a:pt x="102869" y="12893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88C4D6-4FA2-40EB-83F4-6840F4FE2C89}">
      <dsp:nvSpPr>
        <dsp:cNvPr id="0" name=""/>
        <dsp:cNvSpPr/>
      </dsp:nvSpPr>
      <dsp:spPr>
        <a:xfrm>
          <a:off x="1265250" y="829926"/>
          <a:ext cx="102869" cy="802384"/>
        </a:xfrm>
        <a:custGeom>
          <a:avLst/>
          <a:gdLst/>
          <a:ahLst/>
          <a:cxnLst/>
          <a:rect l="0" t="0" r="0" b="0"/>
          <a:pathLst>
            <a:path>
              <a:moveTo>
                <a:pt x="0" y="0"/>
              </a:moveTo>
              <a:lnTo>
                <a:pt x="0" y="802384"/>
              </a:lnTo>
              <a:lnTo>
                <a:pt x="102869" y="80238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561B78-0273-4EB3-8EA1-3172862A0D29}">
      <dsp:nvSpPr>
        <dsp:cNvPr id="0" name=""/>
        <dsp:cNvSpPr/>
      </dsp:nvSpPr>
      <dsp:spPr>
        <a:xfrm>
          <a:off x="1265250" y="829926"/>
          <a:ext cx="102869" cy="315467"/>
        </a:xfrm>
        <a:custGeom>
          <a:avLst/>
          <a:gdLst/>
          <a:ahLst/>
          <a:cxnLst/>
          <a:rect l="0" t="0" r="0" b="0"/>
          <a:pathLst>
            <a:path>
              <a:moveTo>
                <a:pt x="0" y="0"/>
              </a:moveTo>
              <a:lnTo>
                <a:pt x="0" y="315467"/>
              </a:lnTo>
              <a:lnTo>
                <a:pt x="102869" y="31546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51DD77-57D6-4939-BF41-3F9E51C2E054}">
      <dsp:nvSpPr>
        <dsp:cNvPr id="0" name=""/>
        <dsp:cNvSpPr/>
      </dsp:nvSpPr>
      <dsp:spPr>
        <a:xfrm>
          <a:off x="1539570" y="343009"/>
          <a:ext cx="1244725" cy="144017"/>
        </a:xfrm>
        <a:custGeom>
          <a:avLst/>
          <a:gdLst/>
          <a:ahLst/>
          <a:cxnLst/>
          <a:rect l="0" t="0" r="0" b="0"/>
          <a:pathLst>
            <a:path>
              <a:moveTo>
                <a:pt x="1244725" y="0"/>
              </a:moveTo>
              <a:lnTo>
                <a:pt x="1244725" y="72008"/>
              </a:lnTo>
              <a:lnTo>
                <a:pt x="0" y="72008"/>
              </a:lnTo>
              <a:lnTo>
                <a:pt x="0" y="14401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602AA-8497-40E6-937E-AB483998B6B6}">
      <dsp:nvSpPr>
        <dsp:cNvPr id="0" name=""/>
        <dsp:cNvSpPr/>
      </dsp:nvSpPr>
      <dsp:spPr>
        <a:xfrm>
          <a:off x="435434" y="829926"/>
          <a:ext cx="102869" cy="1776219"/>
        </a:xfrm>
        <a:custGeom>
          <a:avLst/>
          <a:gdLst/>
          <a:ahLst/>
          <a:cxnLst/>
          <a:rect l="0" t="0" r="0" b="0"/>
          <a:pathLst>
            <a:path>
              <a:moveTo>
                <a:pt x="0" y="0"/>
              </a:moveTo>
              <a:lnTo>
                <a:pt x="0" y="1776219"/>
              </a:lnTo>
              <a:lnTo>
                <a:pt x="102869" y="177621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75B8F2-7973-4842-9904-3C5360C5287A}">
      <dsp:nvSpPr>
        <dsp:cNvPr id="0" name=""/>
        <dsp:cNvSpPr/>
      </dsp:nvSpPr>
      <dsp:spPr>
        <a:xfrm>
          <a:off x="435434" y="829926"/>
          <a:ext cx="102869" cy="1289302"/>
        </a:xfrm>
        <a:custGeom>
          <a:avLst/>
          <a:gdLst/>
          <a:ahLst/>
          <a:cxnLst/>
          <a:rect l="0" t="0" r="0" b="0"/>
          <a:pathLst>
            <a:path>
              <a:moveTo>
                <a:pt x="0" y="0"/>
              </a:moveTo>
              <a:lnTo>
                <a:pt x="0" y="1289302"/>
              </a:lnTo>
              <a:lnTo>
                <a:pt x="102869" y="12893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A30805-CF73-4B70-AB32-E0846E52D7D9}">
      <dsp:nvSpPr>
        <dsp:cNvPr id="0" name=""/>
        <dsp:cNvSpPr/>
      </dsp:nvSpPr>
      <dsp:spPr>
        <a:xfrm>
          <a:off x="435434" y="829926"/>
          <a:ext cx="102869" cy="802384"/>
        </a:xfrm>
        <a:custGeom>
          <a:avLst/>
          <a:gdLst/>
          <a:ahLst/>
          <a:cxnLst/>
          <a:rect l="0" t="0" r="0" b="0"/>
          <a:pathLst>
            <a:path>
              <a:moveTo>
                <a:pt x="0" y="0"/>
              </a:moveTo>
              <a:lnTo>
                <a:pt x="0" y="802384"/>
              </a:lnTo>
              <a:lnTo>
                <a:pt x="102869" y="80238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0F6C02-8978-4040-8A06-8207F9BBE4F7}">
      <dsp:nvSpPr>
        <dsp:cNvPr id="0" name=""/>
        <dsp:cNvSpPr/>
      </dsp:nvSpPr>
      <dsp:spPr>
        <a:xfrm>
          <a:off x="435434" y="829926"/>
          <a:ext cx="102869" cy="315467"/>
        </a:xfrm>
        <a:custGeom>
          <a:avLst/>
          <a:gdLst/>
          <a:ahLst/>
          <a:cxnLst/>
          <a:rect l="0" t="0" r="0" b="0"/>
          <a:pathLst>
            <a:path>
              <a:moveTo>
                <a:pt x="0" y="0"/>
              </a:moveTo>
              <a:lnTo>
                <a:pt x="0" y="315467"/>
              </a:lnTo>
              <a:lnTo>
                <a:pt x="102869" y="31546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BAF88B-0E5B-4C9F-A8B5-183CBA619AAB}">
      <dsp:nvSpPr>
        <dsp:cNvPr id="0" name=""/>
        <dsp:cNvSpPr/>
      </dsp:nvSpPr>
      <dsp:spPr>
        <a:xfrm>
          <a:off x="709753" y="343009"/>
          <a:ext cx="2074541" cy="144017"/>
        </a:xfrm>
        <a:custGeom>
          <a:avLst/>
          <a:gdLst/>
          <a:ahLst/>
          <a:cxnLst/>
          <a:rect l="0" t="0" r="0" b="0"/>
          <a:pathLst>
            <a:path>
              <a:moveTo>
                <a:pt x="2074541" y="0"/>
              </a:moveTo>
              <a:lnTo>
                <a:pt x="2074541" y="72008"/>
              </a:lnTo>
              <a:lnTo>
                <a:pt x="0" y="72008"/>
              </a:lnTo>
              <a:lnTo>
                <a:pt x="0" y="14401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3C08E0-1752-44C8-A591-5558992BF8D1}">
      <dsp:nvSpPr>
        <dsp:cNvPr id="0" name=""/>
        <dsp:cNvSpPr/>
      </dsp:nvSpPr>
      <dsp:spPr>
        <a:xfrm>
          <a:off x="2342082" y="110"/>
          <a:ext cx="884426" cy="3428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Quản</a:t>
          </a:r>
          <a:r>
            <a:rPr lang="en-US" sz="800" kern="1200" dirty="0"/>
            <a:t> </a:t>
          </a:r>
          <a:r>
            <a:rPr lang="en-US" sz="800" kern="1200" dirty="0" err="1"/>
            <a:t>lý</a:t>
          </a:r>
          <a:r>
            <a:rPr lang="en-US" sz="800" kern="1200" dirty="0"/>
            <a:t> </a:t>
          </a:r>
          <a:r>
            <a:rPr lang="en-US" sz="800" kern="1200" dirty="0" err="1"/>
            <a:t>thông</a:t>
          </a:r>
          <a:r>
            <a:rPr lang="en-US" sz="800" kern="1200" dirty="0"/>
            <a:t> tin </a:t>
          </a:r>
          <a:r>
            <a:rPr lang="en-US" sz="800" kern="1200" dirty="0" err="1"/>
            <a:t>OpenDay</a:t>
          </a:r>
          <a:endParaRPr lang="en-US" sz="800" kern="1200" dirty="0"/>
        </a:p>
      </dsp:txBody>
      <dsp:txXfrm>
        <a:off x="2342082" y="110"/>
        <a:ext cx="884426" cy="342899"/>
      </dsp:txXfrm>
    </dsp:sp>
    <dsp:sp modelId="{27D6722B-B60D-42CE-B982-20CBD55DE1D2}">
      <dsp:nvSpPr>
        <dsp:cNvPr id="0" name=""/>
        <dsp:cNvSpPr/>
      </dsp:nvSpPr>
      <dsp:spPr>
        <a:xfrm>
          <a:off x="366854" y="487027"/>
          <a:ext cx="685798" cy="34289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QL Tài khoản</a:t>
          </a:r>
          <a:endParaRPr lang="en-US" sz="800" kern="1200" dirty="0"/>
        </a:p>
      </dsp:txBody>
      <dsp:txXfrm>
        <a:off x="366854" y="487027"/>
        <a:ext cx="685798" cy="342899"/>
      </dsp:txXfrm>
    </dsp:sp>
    <dsp:sp modelId="{8B08F74C-1C7E-40E5-9712-C83B9608388C}">
      <dsp:nvSpPr>
        <dsp:cNvPr id="0" name=""/>
        <dsp:cNvSpPr/>
      </dsp:nvSpPr>
      <dsp:spPr>
        <a:xfrm>
          <a:off x="538304" y="973944"/>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Đăng </a:t>
          </a:r>
          <a:r>
            <a:rPr lang="en-US" sz="800" kern="1200" dirty="0" err="1"/>
            <a:t>kí</a:t>
          </a:r>
          <a:endParaRPr lang="en-US" sz="800" kern="1200" dirty="0"/>
        </a:p>
      </dsp:txBody>
      <dsp:txXfrm>
        <a:off x="538304" y="973944"/>
        <a:ext cx="685798" cy="342899"/>
      </dsp:txXfrm>
    </dsp:sp>
    <dsp:sp modelId="{AABA839E-8EDD-4E60-A5E7-155AD6F6119C}">
      <dsp:nvSpPr>
        <dsp:cNvPr id="0" name=""/>
        <dsp:cNvSpPr/>
      </dsp:nvSpPr>
      <dsp:spPr>
        <a:xfrm>
          <a:off x="538304" y="1460861"/>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Đăng </a:t>
          </a:r>
          <a:r>
            <a:rPr lang="en-US" sz="800" kern="1200" dirty="0" err="1"/>
            <a:t>nhập</a:t>
          </a:r>
          <a:endParaRPr lang="en-US" sz="800" kern="1200" dirty="0"/>
        </a:p>
      </dsp:txBody>
      <dsp:txXfrm>
        <a:off x="538304" y="1460861"/>
        <a:ext cx="685798" cy="342899"/>
      </dsp:txXfrm>
    </dsp:sp>
    <dsp:sp modelId="{8A8805F9-8833-4141-9CCF-B7EBECCC26F1}">
      <dsp:nvSpPr>
        <dsp:cNvPr id="0" name=""/>
        <dsp:cNvSpPr/>
      </dsp:nvSpPr>
      <dsp:spPr>
        <a:xfrm>
          <a:off x="538304" y="1947779"/>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Phân</a:t>
          </a:r>
          <a:r>
            <a:rPr lang="en-US" sz="800" kern="1200" dirty="0"/>
            <a:t> quyền</a:t>
          </a:r>
        </a:p>
      </dsp:txBody>
      <dsp:txXfrm>
        <a:off x="538304" y="1947779"/>
        <a:ext cx="685798" cy="342899"/>
      </dsp:txXfrm>
    </dsp:sp>
    <dsp:sp modelId="{01B29280-AE3A-4BD5-B511-DDDD2753E115}">
      <dsp:nvSpPr>
        <dsp:cNvPr id="0" name=""/>
        <dsp:cNvSpPr/>
      </dsp:nvSpPr>
      <dsp:spPr>
        <a:xfrm>
          <a:off x="538304" y="2434696"/>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Xác</a:t>
          </a:r>
          <a:r>
            <a:rPr lang="en-US" sz="800" kern="1200" dirty="0"/>
            <a:t> </a:t>
          </a:r>
          <a:r>
            <a:rPr lang="en-US" sz="800" kern="1200" dirty="0" err="1"/>
            <a:t>thực</a:t>
          </a:r>
          <a:r>
            <a:rPr lang="en-US" sz="800" kern="1200" dirty="0"/>
            <a:t> quyền</a:t>
          </a:r>
        </a:p>
      </dsp:txBody>
      <dsp:txXfrm>
        <a:off x="538304" y="2434696"/>
        <a:ext cx="685798" cy="342899"/>
      </dsp:txXfrm>
    </dsp:sp>
    <dsp:sp modelId="{7D118226-8EC8-4DF7-BB9E-C166FD90646B}">
      <dsp:nvSpPr>
        <dsp:cNvPr id="0" name=""/>
        <dsp:cNvSpPr/>
      </dsp:nvSpPr>
      <dsp:spPr>
        <a:xfrm>
          <a:off x="1196671" y="487027"/>
          <a:ext cx="685798" cy="34289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Hỗ</a:t>
          </a:r>
          <a:r>
            <a:rPr lang="en-US" sz="800" kern="1200" dirty="0"/>
            <a:t> </a:t>
          </a:r>
          <a:r>
            <a:rPr lang="en-US" sz="800" kern="1200" dirty="0" err="1"/>
            <a:t>trợ</a:t>
          </a:r>
          <a:r>
            <a:rPr lang="en-US" sz="800" kern="1200" dirty="0"/>
            <a:t> </a:t>
          </a:r>
          <a:r>
            <a:rPr lang="en-US" sz="800" kern="1200" dirty="0" err="1"/>
            <a:t>nóng</a:t>
          </a:r>
          <a:endParaRPr lang="en-US" sz="800" kern="1200" dirty="0"/>
        </a:p>
      </dsp:txBody>
      <dsp:txXfrm>
        <a:off x="1196671" y="487027"/>
        <a:ext cx="685798" cy="342899"/>
      </dsp:txXfrm>
    </dsp:sp>
    <dsp:sp modelId="{C9B8B56A-DC7A-423F-B5E9-58731EE53CD1}">
      <dsp:nvSpPr>
        <dsp:cNvPr id="0" name=""/>
        <dsp:cNvSpPr/>
      </dsp:nvSpPr>
      <dsp:spPr>
        <a:xfrm>
          <a:off x="1368120" y="973944"/>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Gọi</a:t>
          </a:r>
          <a:r>
            <a:rPr lang="en-US" sz="800" kern="1200" dirty="0"/>
            <a:t> </a:t>
          </a:r>
          <a:r>
            <a:rPr lang="en-US" sz="800" kern="1200" dirty="0" err="1"/>
            <a:t>điện</a:t>
          </a:r>
          <a:r>
            <a:rPr lang="en-US" sz="800" kern="1200" dirty="0"/>
            <a:t> </a:t>
          </a:r>
          <a:r>
            <a:rPr lang="en-US" sz="800" kern="1200" dirty="0" err="1"/>
            <a:t>thoại</a:t>
          </a:r>
          <a:r>
            <a:rPr lang="en-US" sz="800" kern="1200" dirty="0"/>
            <a:t> hotline</a:t>
          </a:r>
        </a:p>
      </dsp:txBody>
      <dsp:txXfrm>
        <a:off x="1368120" y="973944"/>
        <a:ext cx="685798" cy="342899"/>
      </dsp:txXfrm>
    </dsp:sp>
    <dsp:sp modelId="{F4DE8FF1-276E-4379-B248-7896AC49060C}">
      <dsp:nvSpPr>
        <dsp:cNvPr id="0" name=""/>
        <dsp:cNvSpPr/>
      </dsp:nvSpPr>
      <dsp:spPr>
        <a:xfrm>
          <a:off x="1368120" y="1460861"/>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Gửi</a:t>
          </a:r>
          <a:r>
            <a:rPr lang="en-US" sz="800" kern="1200" dirty="0"/>
            <a:t> tin </a:t>
          </a:r>
          <a:r>
            <a:rPr lang="en-US" sz="800" kern="1200" dirty="0" err="1"/>
            <a:t>nhắn</a:t>
          </a:r>
          <a:r>
            <a:rPr lang="en-US" sz="800" kern="1200" dirty="0"/>
            <a:t> hotline</a:t>
          </a:r>
        </a:p>
      </dsp:txBody>
      <dsp:txXfrm>
        <a:off x="1368120" y="1460861"/>
        <a:ext cx="685798" cy="342899"/>
      </dsp:txXfrm>
    </dsp:sp>
    <dsp:sp modelId="{F9C9296F-4EC3-408E-AD71-E4755762ED44}">
      <dsp:nvSpPr>
        <dsp:cNvPr id="0" name=""/>
        <dsp:cNvSpPr/>
      </dsp:nvSpPr>
      <dsp:spPr>
        <a:xfrm>
          <a:off x="1368120" y="1947779"/>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Chat với admin</a:t>
          </a:r>
          <a:endParaRPr lang="en-US" sz="800" kern="1200" dirty="0"/>
        </a:p>
      </dsp:txBody>
      <dsp:txXfrm>
        <a:off x="1368120" y="1947779"/>
        <a:ext cx="685798" cy="342899"/>
      </dsp:txXfrm>
    </dsp:sp>
    <dsp:sp modelId="{4365EF35-367F-410D-AFE7-538163895C81}">
      <dsp:nvSpPr>
        <dsp:cNvPr id="0" name=""/>
        <dsp:cNvSpPr/>
      </dsp:nvSpPr>
      <dsp:spPr>
        <a:xfrm>
          <a:off x="1368120" y="2434696"/>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Chat 1-1 (*)</a:t>
          </a:r>
        </a:p>
      </dsp:txBody>
      <dsp:txXfrm>
        <a:off x="1368120" y="2434696"/>
        <a:ext cx="685798" cy="342899"/>
      </dsp:txXfrm>
    </dsp:sp>
    <dsp:sp modelId="{E1B7DDE7-EF2D-4F59-ADE0-6FD5BF2E9900}">
      <dsp:nvSpPr>
        <dsp:cNvPr id="0" name=""/>
        <dsp:cNvSpPr/>
      </dsp:nvSpPr>
      <dsp:spPr>
        <a:xfrm>
          <a:off x="2026487" y="487027"/>
          <a:ext cx="685798" cy="34289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QL Tin </a:t>
          </a:r>
          <a:r>
            <a:rPr lang="en-US" sz="800" kern="1200" dirty="0" err="1"/>
            <a:t>tức</a:t>
          </a:r>
          <a:endParaRPr lang="en-US" sz="800" kern="1200" dirty="0"/>
        </a:p>
      </dsp:txBody>
      <dsp:txXfrm>
        <a:off x="2026487" y="487027"/>
        <a:ext cx="685798" cy="342899"/>
      </dsp:txXfrm>
    </dsp:sp>
    <dsp:sp modelId="{8C3505E3-F0BB-44C6-BDE7-E4531E16103A}">
      <dsp:nvSpPr>
        <dsp:cNvPr id="0" name=""/>
        <dsp:cNvSpPr/>
      </dsp:nvSpPr>
      <dsp:spPr>
        <a:xfrm>
          <a:off x="2197937" y="973944"/>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Hiển</a:t>
          </a:r>
          <a:r>
            <a:rPr lang="en-US" sz="800" kern="1200" dirty="0"/>
            <a:t> </a:t>
          </a:r>
          <a:r>
            <a:rPr lang="en-US" sz="800" kern="1200" dirty="0" err="1"/>
            <a:t>thị</a:t>
          </a:r>
          <a:r>
            <a:rPr lang="en-US" sz="800" kern="1200" dirty="0"/>
            <a:t> list </a:t>
          </a:r>
          <a:r>
            <a:rPr lang="en-US" sz="800" kern="1200" dirty="0" err="1"/>
            <a:t>tiêu</a:t>
          </a:r>
          <a:r>
            <a:rPr lang="en-US" sz="800" kern="1200" dirty="0"/>
            <a:t> </a:t>
          </a:r>
          <a:r>
            <a:rPr lang="en-US" sz="800" kern="1200" dirty="0" err="1"/>
            <a:t>đề</a:t>
          </a:r>
          <a:r>
            <a:rPr lang="en-US" sz="800" kern="1200" dirty="0"/>
            <a:t> tin </a:t>
          </a:r>
          <a:r>
            <a:rPr lang="en-US" sz="800" kern="1200" dirty="0" err="1"/>
            <a:t>tức</a:t>
          </a:r>
          <a:endParaRPr lang="en-US" sz="800" kern="1200" dirty="0"/>
        </a:p>
      </dsp:txBody>
      <dsp:txXfrm>
        <a:off x="2197937" y="973944"/>
        <a:ext cx="685798" cy="342899"/>
      </dsp:txXfrm>
    </dsp:sp>
    <dsp:sp modelId="{8B67AF11-A9C6-4200-B1E7-F9FDD04640C6}">
      <dsp:nvSpPr>
        <dsp:cNvPr id="0" name=""/>
        <dsp:cNvSpPr/>
      </dsp:nvSpPr>
      <dsp:spPr>
        <a:xfrm>
          <a:off x="2197937" y="1460861"/>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Xem</a:t>
          </a:r>
          <a:r>
            <a:rPr lang="en-US" sz="800" kern="1200" dirty="0"/>
            <a:t> tin </a:t>
          </a:r>
          <a:r>
            <a:rPr lang="en-US" sz="800" kern="1200" dirty="0" err="1"/>
            <a:t>tức</a:t>
          </a:r>
          <a:endParaRPr lang="en-US" sz="800" kern="1200" dirty="0"/>
        </a:p>
      </dsp:txBody>
      <dsp:txXfrm>
        <a:off x="2197937" y="1460861"/>
        <a:ext cx="685798" cy="342899"/>
      </dsp:txXfrm>
    </dsp:sp>
    <dsp:sp modelId="{230959DA-C6D4-4C30-B3AE-51420175083A}">
      <dsp:nvSpPr>
        <dsp:cNvPr id="0" name=""/>
        <dsp:cNvSpPr/>
      </dsp:nvSpPr>
      <dsp:spPr>
        <a:xfrm>
          <a:off x="2197937" y="1947779"/>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Bổ</a:t>
          </a:r>
          <a:r>
            <a:rPr lang="en-US" sz="800" kern="1200" dirty="0"/>
            <a:t> sung link tin </a:t>
          </a:r>
          <a:r>
            <a:rPr lang="en-US" sz="800" kern="1200" dirty="0" err="1"/>
            <a:t>tức</a:t>
          </a:r>
          <a:endParaRPr lang="en-US" sz="800" kern="1200" dirty="0"/>
        </a:p>
      </dsp:txBody>
      <dsp:txXfrm>
        <a:off x="2197937" y="1947779"/>
        <a:ext cx="685798" cy="342899"/>
      </dsp:txXfrm>
    </dsp:sp>
    <dsp:sp modelId="{E022A64A-8976-4FC2-8C34-870001EE8EF0}">
      <dsp:nvSpPr>
        <dsp:cNvPr id="0" name=""/>
        <dsp:cNvSpPr/>
      </dsp:nvSpPr>
      <dsp:spPr>
        <a:xfrm>
          <a:off x="2856304" y="487027"/>
          <a:ext cx="685798" cy="34289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QL </a:t>
          </a:r>
          <a:r>
            <a:rPr lang="en-US" sz="800" kern="1200" dirty="0" err="1"/>
            <a:t>Lịch</a:t>
          </a:r>
          <a:r>
            <a:rPr lang="en-US" sz="800" kern="1200" dirty="0"/>
            <a:t> </a:t>
          </a:r>
          <a:r>
            <a:rPr lang="en-US" sz="800" kern="1200" dirty="0" err="1"/>
            <a:t>trình</a:t>
          </a:r>
          <a:endParaRPr lang="en-US" sz="800" kern="1200" dirty="0"/>
        </a:p>
      </dsp:txBody>
      <dsp:txXfrm>
        <a:off x="2856304" y="487027"/>
        <a:ext cx="685798" cy="342899"/>
      </dsp:txXfrm>
    </dsp:sp>
    <dsp:sp modelId="{434B0CE8-E18D-412E-8F6B-5DEC4E595F6D}">
      <dsp:nvSpPr>
        <dsp:cNvPr id="0" name=""/>
        <dsp:cNvSpPr/>
      </dsp:nvSpPr>
      <dsp:spPr>
        <a:xfrm>
          <a:off x="3027754" y="973944"/>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Thêm</a:t>
          </a:r>
          <a:r>
            <a:rPr lang="en-US" sz="800" kern="1200" dirty="0"/>
            <a:t>/</a:t>
          </a:r>
          <a:r>
            <a:rPr lang="en-US" sz="800" kern="1200" dirty="0" err="1"/>
            <a:t>Sửa</a:t>
          </a:r>
          <a:r>
            <a:rPr lang="en-US" sz="800" kern="1200" dirty="0"/>
            <a:t>/</a:t>
          </a:r>
          <a:r>
            <a:rPr lang="en-US" sz="800" kern="1200" dirty="0" err="1"/>
            <a:t>Xóa</a:t>
          </a:r>
          <a:endParaRPr lang="en-US" sz="800" kern="1200" dirty="0"/>
        </a:p>
      </dsp:txBody>
      <dsp:txXfrm>
        <a:off x="3027754" y="973944"/>
        <a:ext cx="685798" cy="342899"/>
      </dsp:txXfrm>
    </dsp:sp>
    <dsp:sp modelId="{2AAC5F35-A341-40B7-BB79-5357690F387F}">
      <dsp:nvSpPr>
        <dsp:cNvPr id="0" name=""/>
        <dsp:cNvSpPr/>
      </dsp:nvSpPr>
      <dsp:spPr>
        <a:xfrm>
          <a:off x="3027754" y="1460861"/>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Xem</a:t>
          </a:r>
          <a:endParaRPr lang="en-US" sz="800" kern="1200" dirty="0"/>
        </a:p>
      </dsp:txBody>
      <dsp:txXfrm>
        <a:off x="3027754" y="1460861"/>
        <a:ext cx="685798" cy="342899"/>
      </dsp:txXfrm>
    </dsp:sp>
    <dsp:sp modelId="{61EB5333-CCE3-4754-8ACA-FD9757E0FECB}">
      <dsp:nvSpPr>
        <dsp:cNvPr id="0" name=""/>
        <dsp:cNvSpPr/>
      </dsp:nvSpPr>
      <dsp:spPr>
        <a:xfrm>
          <a:off x="3686121" y="487027"/>
          <a:ext cx="685798" cy="34289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Xem</a:t>
          </a:r>
          <a:r>
            <a:rPr lang="en-US" sz="800" kern="1200" dirty="0"/>
            <a:t> </a:t>
          </a:r>
          <a:r>
            <a:rPr lang="en-US" sz="800" kern="1200" dirty="0" err="1"/>
            <a:t>bản</a:t>
          </a:r>
          <a:r>
            <a:rPr lang="en-US" sz="800" kern="1200" dirty="0"/>
            <a:t> </a:t>
          </a:r>
          <a:r>
            <a:rPr lang="en-US" sz="800" kern="1200" dirty="0" err="1"/>
            <a:t>đồ</a:t>
          </a:r>
          <a:endParaRPr lang="en-US" sz="800" kern="1200" dirty="0"/>
        </a:p>
      </dsp:txBody>
      <dsp:txXfrm>
        <a:off x="3686121" y="487027"/>
        <a:ext cx="685798" cy="342899"/>
      </dsp:txXfrm>
    </dsp:sp>
    <dsp:sp modelId="{820884B5-701E-4311-A84C-052052C4FCDD}">
      <dsp:nvSpPr>
        <dsp:cNvPr id="0" name=""/>
        <dsp:cNvSpPr/>
      </dsp:nvSpPr>
      <dsp:spPr>
        <a:xfrm>
          <a:off x="3857571" y="973944"/>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Xem bản</a:t>
          </a:r>
          <a:r>
            <a:rPr lang="en-US" sz="800" kern="1200" dirty="0"/>
            <a:t> </a:t>
          </a:r>
          <a:r>
            <a:rPr lang="en-US" sz="800" kern="1200" dirty="0" err="1"/>
            <a:t>đồ</a:t>
          </a:r>
          <a:r>
            <a:rPr lang="en-US" sz="800" kern="1200" dirty="0"/>
            <a:t> Google</a:t>
          </a:r>
        </a:p>
      </dsp:txBody>
      <dsp:txXfrm>
        <a:off x="3857571" y="973944"/>
        <a:ext cx="685798" cy="342899"/>
      </dsp:txXfrm>
    </dsp:sp>
    <dsp:sp modelId="{19A13127-1067-4FFB-BF0A-C99ACA13C4AE}">
      <dsp:nvSpPr>
        <dsp:cNvPr id="0" name=""/>
        <dsp:cNvSpPr/>
      </dsp:nvSpPr>
      <dsp:spPr>
        <a:xfrm>
          <a:off x="3857571" y="1460861"/>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Xem bản</a:t>
          </a:r>
          <a:r>
            <a:rPr lang="en-US" sz="800" kern="1200" dirty="0"/>
            <a:t> </a:t>
          </a:r>
          <a:r>
            <a:rPr lang="en-US" sz="800" kern="1200" dirty="0" err="1"/>
            <a:t>đồ</a:t>
          </a:r>
          <a:r>
            <a:rPr lang="en-US" sz="800" kern="1200" dirty="0"/>
            <a:t> </a:t>
          </a:r>
          <a:r>
            <a:rPr lang="en-US" sz="800" kern="1200" dirty="0" err="1"/>
            <a:t>ảnh</a:t>
          </a:r>
          <a:endParaRPr lang="en-US" sz="800" kern="1200" dirty="0"/>
        </a:p>
      </dsp:txBody>
      <dsp:txXfrm>
        <a:off x="3857571" y="1460861"/>
        <a:ext cx="685798" cy="342899"/>
      </dsp:txXfrm>
    </dsp:sp>
    <dsp:sp modelId="{1917DDD6-B7FD-41D4-BBC2-3E6845A78B9B}">
      <dsp:nvSpPr>
        <dsp:cNvPr id="0" name=""/>
        <dsp:cNvSpPr/>
      </dsp:nvSpPr>
      <dsp:spPr>
        <a:xfrm>
          <a:off x="3857571" y="1947779"/>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Xem bản đồ AR</a:t>
          </a:r>
        </a:p>
      </dsp:txBody>
      <dsp:txXfrm>
        <a:off x="3857571" y="1947779"/>
        <a:ext cx="685798" cy="342899"/>
      </dsp:txXfrm>
    </dsp:sp>
    <dsp:sp modelId="{046C4BE0-C59F-489E-966C-A6E976B8F194}">
      <dsp:nvSpPr>
        <dsp:cNvPr id="0" name=""/>
        <dsp:cNvSpPr/>
      </dsp:nvSpPr>
      <dsp:spPr>
        <a:xfrm>
          <a:off x="4515938" y="487027"/>
          <a:ext cx="685798" cy="34289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QL </a:t>
          </a:r>
          <a:r>
            <a:rPr lang="en-US" sz="800" kern="1200" dirty="0" err="1"/>
            <a:t>dữ</a:t>
          </a:r>
          <a:r>
            <a:rPr lang="en-US" sz="800" kern="1200" dirty="0"/>
            <a:t> </a:t>
          </a:r>
          <a:r>
            <a:rPr lang="en-US" sz="800" kern="1200" dirty="0" err="1"/>
            <a:t>liệu</a:t>
          </a:r>
          <a:r>
            <a:rPr lang="en-US" sz="800" kern="1200" dirty="0"/>
            <a:t> </a:t>
          </a:r>
          <a:r>
            <a:rPr lang="en-US" sz="800" kern="1200" dirty="0" err="1"/>
            <a:t>cá</a:t>
          </a:r>
          <a:r>
            <a:rPr lang="en-US" sz="800" kern="1200" dirty="0"/>
            <a:t> </a:t>
          </a:r>
          <a:r>
            <a:rPr lang="en-US" sz="800" kern="1200" dirty="0" err="1"/>
            <a:t>nhân</a:t>
          </a:r>
          <a:endParaRPr lang="en-US" sz="800" kern="1200" dirty="0"/>
        </a:p>
      </dsp:txBody>
      <dsp:txXfrm>
        <a:off x="4515938" y="487027"/>
        <a:ext cx="685798" cy="342899"/>
      </dsp:txXfrm>
    </dsp:sp>
    <dsp:sp modelId="{36A321AF-6339-4265-A397-444988EF4CE7}">
      <dsp:nvSpPr>
        <dsp:cNvPr id="0" name=""/>
        <dsp:cNvSpPr/>
      </dsp:nvSpPr>
      <dsp:spPr>
        <a:xfrm>
          <a:off x="4687387" y="973944"/>
          <a:ext cx="685798" cy="3428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Định </a:t>
          </a:r>
          <a:r>
            <a:rPr lang="en-US" sz="800" kern="1200" dirty="0" err="1"/>
            <a:t>kỳ</a:t>
          </a:r>
          <a:r>
            <a:rPr lang="en-US" sz="800" kern="1200" dirty="0"/>
            <a:t> </a:t>
          </a:r>
          <a:r>
            <a:rPr lang="en-US" sz="800" kern="1200" dirty="0" err="1"/>
            <a:t>gửi</a:t>
          </a:r>
          <a:r>
            <a:rPr lang="en-US" sz="800" kern="1200" dirty="0"/>
            <a:t> </a:t>
          </a:r>
          <a:r>
            <a:rPr lang="en-US" sz="800" kern="1200" dirty="0" err="1"/>
            <a:t>tọa</a:t>
          </a:r>
          <a:r>
            <a:rPr lang="en-US" sz="800" kern="1200" dirty="0"/>
            <a:t> </a:t>
          </a:r>
          <a:r>
            <a:rPr lang="en-US" sz="800" kern="1200" dirty="0" err="1"/>
            <a:t>độ</a:t>
          </a:r>
          <a:r>
            <a:rPr lang="en-US" sz="800" kern="1200" dirty="0"/>
            <a:t> </a:t>
          </a:r>
          <a:r>
            <a:rPr lang="en-US" sz="800" kern="1200" dirty="0" err="1"/>
            <a:t>về</a:t>
          </a:r>
          <a:r>
            <a:rPr lang="en-US" sz="800" kern="1200" dirty="0"/>
            <a:t> server</a:t>
          </a:r>
        </a:p>
      </dsp:txBody>
      <dsp:txXfrm>
        <a:off x="4687387" y="973944"/>
        <a:ext cx="685798" cy="3428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9F39A9-3B45-468A-BC42-D4D2BD43E964}">
      <dsp:nvSpPr>
        <dsp:cNvPr id="0" name=""/>
        <dsp:cNvSpPr/>
      </dsp:nvSpPr>
      <dsp:spPr>
        <a:xfrm>
          <a:off x="0" y="0"/>
          <a:ext cx="5486400" cy="3200400"/>
        </a:xfrm>
        <a:prstGeom prst="roundRect">
          <a:avLst>
            <a:gd name="adj" fmla="val 85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2483866" numCol="1" spcCol="1270" anchor="t" anchorCtr="0">
          <a:noAutofit/>
        </a:bodyPr>
        <a:lstStyle/>
        <a:p>
          <a:pPr marL="0" lvl="0" indent="0" algn="l" defTabSz="1422400">
            <a:lnSpc>
              <a:spcPct val="90000"/>
            </a:lnSpc>
            <a:spcBef>
              <a:spcPct val="0"/>
            </a:spcBef>
            <a:spcAft>
              <a:spcPct val="35000"/>
            </a:spcAft>
            <a:buNone/>
          </a:pPr>
          <a:r>
            <a:rPr lang="en-US" sz="3200" kern="1200"/>
            <a:t>BKOD</a:t>
          </a:r>
        </a:p>
      </dsp:txBody>
      <dsp:txXfrm>
        <a:off x="79676" y="79676"/>
        <a:ext cx="5327048" cy="3041048"/>
      </dsp:txXfrm>
    </dsp:sp>
    <dsp:sp modelId="{BA5DABE3-2F0C-461F-A0AC-426C9D09EDC8}">
      <dsp:nvSpPr>
        <dsp:cNvPr id="0" name=""/>
        <dsp:cNvSpPr/>
      </dsp:nvSpPr>
      <dsp:spPr>
        <a:xfrm>
          <a:off x="137160" y="800100"/>
          <a:ext cx="822960" cy="2240280"/>
        </a:xfrm>
        <a:prstGeom prst="roundRect">
          <a:avLst>
            <a:gd name="adj" fmla="val 105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Chương trình chính</a:t>
          </a:r>
        </a:p>
      </dsp:txBody>
      <dsp:txXfrm>
        <a:off x="162469" y="825409"/>
        <a:ext cx="772342" cy="2189662"/>
      </dsp:txXfrm>
    </dsp:sp>
    <dsp:sp modelId="{1CB03E0C-B2DA-4DAA-ABA7-BCCBCBA7BF0D}">
      <dsp:nvSpPr>
        <dsp:cNvPr id="0" name=""/>
        <dsp:cNvSpPr/>
      </dsp:nvSpPr>
      <dsp:spPr>
        <a:xfrm>
          <a:off x="1097280" y="800100"/>
          <a:ext cx="4251960" cy="2240280"/>
        </a:xfrm>
        <a:prstGeom prst="roundRect">
          <a:avLst>
            <a:gd name="adj" fmla="val 105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422578" numCol="1" spcCol="1270" anchor="t" anchorCtr="0">
          <a:noAutofit/>
        </a:bodyPr>
        <a:lstStyle/>
        <a:p>
          <a:pPr marL="0" lvl="0" indent="0" algn="l" defTabSz="1422400">
            <a:lnSpc>
              <a:spcPct val="90000"/>
            </a:lnSpc>
            <a:spcBef>
              <a:spcPct val="0"/>
            </a:spcBef>
            <a:spcAft>
              <a:spcPct val="35000"/>
            </a:spcAft>
            <a:buNone/>
          </a:pPr>
          <a:r>
            <a:rPr lang="en-US" sz="3200" kern="1200"/>
            <a:t>Thư viện tích hợp</a:t>
          </a:r>
        </a:p>
      </dsp:txBody>
      <dsp:txXfrm>
        <a:off x="1166176" y="868996"/>
        <a:ext cx="4114168" cy="2102488"/>
      </dsp:txXfrm>
    </dsp:sp>
    <dsp:sp modelId="{17A0955C-5952-49CE-9098-0CF770241305}">
      <dsp:nvSpPr>
        <dsp:cNvPr id="0" name=""/>
        <dsp:cNvSpPr/>
      </dsp:nvSpPr>
      <dsp:spPr>
        <a:xfrm>
          <a:off x="1203579" y="1808226"/>
          <a:ext cx="1327388" cy="1008126"/>
        </a:xfrm>
        <a:prstGeom prst="roundRect">
          <a:avLst>
            <a:gd name="adj" fmla="val 105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GMS</a:t>
          </a:r>
        </a:p>
      </dsp:txBody>
      <dsp:txXfrm>
        <a:off x="1234582" y="1839229"/>
        <a:ext cx="1265382" cy="946120"/>
      </dsp:txXfrm>
    </dsp:sp>
    <dsp:sp modelId="{EDB085B0-775B-4040-A1EF-8409568CF04F}">
      <dsp:nvSpPr>
        <dsp:cNvPr id="0" name=""/>
        <dsp:cNvSpPr/>
      </dsp:nvSpPr>
      <dsp:spPr>
        <a:xfrm>
          <a:off x="2558010" y="1808226"/>
          <a:ext cx="1327388" cy="1008126"/>
        </a:xfrm>
        <a:prstGeom prst="roundRect">
          <a:avLst>
            <a:gd name="adj" fmla="val 105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Socket.io </a:t>
          </a:r>
        </a:p>
      </dsp:txBody>
      <dsp:txXfrm>
        <a:off x="2589013" y="1839229"/>
        <a:ext cx="1265382" cy="946120"/>
      </dsp:txXfrm>
    </dsp:sp>
    <dsp:sp modelId="{E6088130-89C7-4EE8-BF0E-90579C6141FE}">
      <dsp:nvSpPr>
        <dsp:cNvPr id="0" name=""/>
        <dsp:cNvSpPr/>
      </dsp:nvSpPr>
      <dsp:spPr>
        <a:xfrm>
          <a:off x="3912442" y="1808226"/>
          <a:ext cx="1327388" cy="1008126"/>
        </a:xfrm>
        <a:prstGeom prst="roundRect">
          <a:avLst>
            <a:gd name="adj" fmla="val 10500"/>
          </a:avLst>
        </a:prstGeom>
        <a:solidFill>
          <a:schemeClr val="accent2">
            <a:alpha val="90000"/>
            <a:tint val="4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Picasso</a:t>
          </a:r>
        </a:p>
      </dsp:txBody>
      <dsp:txXfrm>
        <a:off x="3943445" y="1839229"/>
        <a:ext cx="1265382" cy="9461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C6AEDC-9B8B-4C1B-BC0E-E07743DAF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Pages>
  <Words>11908</Words>
  <Characters>67877</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TRƯỜNG ĐẠI HỌC BÁCH KHOA HÀ NỘI</vt:lpstr>
    </vt:vector>
  </TitlesOfParts>
  <Company>Truong Dai hoc Bach Khoa Ha noi</Company>
  <LinksUpToDate>false</LinksUpToDate>
  <CharactersWithSpaces>79626</CharactersWithSpaces>
  <SharedDoc>false</SharedDoc>
  <HLinks>
    <vt:vector size="630" baseType="variant">
      <vt:variant>
        <vt:i4>7340066</vt:i4>
      </vt:variant>
      <vt:variant>
        <vt:i4>615</vt:i4>
      </vt:variant>
      <vt:variant>
        <vt:i4>0</vt:i4>
      </vt:variant>
      <vt:variant>
        <vt:i4>5</vt:i4>
      </vt:variant>
      <vt:variant>
        <vt:lpwstr>http://www1.vtc.com.vn/</vt:lpwstr>
      </vt:variant>
      <vt:variant>
        <vt:lpwstr/>
      </vt:variant>
      <vt:variant>
        <vt:i4>4391004</vt:i4>
      </vt:variant>
      <vt:variant>
        <vt:i4>612</vt:i4>
      </vt:variant>
      <vt:variant>
        <vt:i4>0</vt:i4>
      </vt:variant>
      <vt:variant>
        <vt:i4>5</vt:i4>
      </vt:variant>
      <vt:variant>
        <vt:lpwstr>http://stackoverflow.com/</vt:lpwstr>
      </vt:variant>
      <vt:variant>
        <vt:lpwstr/>
      </vt:variant>
      <vt:variant>
        <vt:i4>3538985</vt:i4>
      </vt:variant>
      <vt:variant>
        <vt:i4>609</vt:i4>
      </vt:variant>
      <vt:variant>
        <vt:i4>0</vt:i4>
      </vt:variant>
      <vt:variant>
        <vt:i4>5</vt:i4>
      </vt:variant>
      <vt:variant>
        <vt:lpwstr>http://www.ffmpeg.org/</vt:lpwstr>
      </vt:variant>
      <vt:variant>
        <vt:lpwstr/>
      </vt:variant>
      <vt:variant>
        <vt:i4>1966186</vt:i4>
      </vt:variant>
      <vt:variant>
        <vt:i4>606</vt:i4>
      </vt:variant>
      <vt:variant>
        <vt:i4>0</vt:i4>
      </vt:variant>
      <vt:variant>
        <vt:i4>5</vt:i4>
      </vt:variant>
      <vt:variant>
        <vt:lpwstr>http://developer.apple.com/iphone/library/documentation/Miscellaneous/Conceptual/iPhoneOSTechOverview/Introduction/Introduction.html</vt:lpwstr>
      </vt:variant>
      <vt:variant>
        <vt:lpwstr>//apple_ref/doc/uid/TP40007898-CH1-SW1</vt:lpwstr>
      </vt:variant>
      <vt:variant>
        <vt:i4>2883680</vt:i4>
      </vt:variant>
      <vt:variant>
        <vt:i4>603</vt:i4>
      </vt:variant>
      <vt:variant>
        <vt:i4>0</vt:i4>
      </vt:variant>
      <vt:variant>
        <vt:i4>5</vt:i4>
      </vt:variant>
      <vt:variant>
        <vt:lpwstr>http://www.codeproject.com/</vt:lpwstr>
      </vt:variant>
      <vt:variant>
        <vt:lpwstr/>
      </vt:variant>
      <vt:variant>
        <vt:i4>3276842</vt:i4>
      </vt:variant>
      <vt:variant>
        <vt:i4>600</vt:i4>
      </vt:variant>
      <vt:variant>
        <vt:i4>0</vt:i4>
      </vt:variant>
      <vt:variant>
        <vt:i4>5</vt:i4>
      </vt:variant>
      <vt:variant>
        <vt:lpwstr>http://cocoadevcentral.com/</vt:lpwstr>
      </vt:variant>
      <vt:variant>
        <vt:lpwstr/>
      </vt:variant>
      <vt:variant>
        <vt:i4>196638</vt:i4>
      </vt:variant>
      <vt:variant>
        <vt:i4>597</vt:i4>
      </vt:variant>
      <vt:variant>
        <vt:i4>0</vt:i4>
      </vt:variant>
      <vt:variant>
        <vt:i4>5</vt:i4>
      </vt:variant>
      <vt:variant>
        <vt:lpwstr>http://developer.apple.com/iphone/library/documentation/iPhone/Conceptual/iPhoneOSProgrammingGuide/Introduction/Introduction.html</vt:lpwstr>
      </vt:variant>
      <vt:variant>
        <vt:lpwstr/>
      </vt:variant>
      <vt:variant>
        <vt:i4>1310770</vt:i4>
      </vt:variant>
      <vt:variant>
        <vt:i4>590</vt:i4>
      </vt:variant>
      <vt:variant>
        <vt:i4>0</vt:i4>
      </vt:variant>
      <vt:variant>
        <vt:i4>5</vt:i4>
      </vt:variant>
      <vt:variant>
        <vt:lpwstr/>
      </vt:variant>
      <vt:variant>
        <vt:lpwstr>_Toc294172394</vt:lpwstr>
      </vt:variant>
      <vt:variant>
        <vt:i4>1310770</vt:i4>
      </vt:variant>
      <vt:variant>
        <vt:i4>584</vt:i4>
      </vt:variant>
      <vt:variant>
        <vt:i4>0</vt:i4>
      </vt:variant>
      <vt:variant>
        <vt:i4>5</vt:i4>
      </vt:variant>
      <vt:variant>
        <vt:lpwstr/>
      </vt:variant>
      <vt:variant>
        <vt:lpwstr>_Toc294172393</vt:lpwstr>
      </vt:variant>
      <vt:variant>
        <vt:i4>1310770</vt:i4>
      </vt:variant>
      <vt:variant>
        <vt:i4>578</vt:i4>
      </vt:variant>
      <vt:variant>
        <vt:i4>0</vt:i4>
      </vt:variant>
      <vt:variant>
        <vt:i4>5</vt:i4>
      </vt:variant>
      <vt:variant>
        <vt:lpwstr/>
      </vt:variant>
      <vt:variant>
        <vt:lpwstr>_Toc294172392</vt:lpwstr>
      </vt:variant>
      <vt:variant>
        <vt:i4>1310770</vt:i4>
      </vt:variant>
      <vt:variant>
        <vt:i4>572</vt:i4>
      </vt:variant>
      <vt:variant>
        <vt:i4>0</vt:i4>
      </vt:variant>
      <vt:variant>
        <vt:i4>5</vt:i4>
      </vt:variant>
      <vt:variant>
        <vt:lpwstr/>
      </vt:variant>
      <vt:variant>
        <vt:lpwstr>_Toc294172391</vt:lpwstr>
      </vt:variant>
      <vt:variant>
        <vt:i4>1310770</vt:i4>
      </vt:variant>
      <vt:variant>
        <vt:i4>566</vt:i4>
      </vt:variant>
      <vt:variant>
        <vt:i4>0</vt:i4>
      </vt:variant>
      <vt:variant>
        <vt:i4>5</vt:i4>
      </vt:variant>
      <vt:variant>
        <vt:lpwstr/>
      </vt:variant>
      <vt:variant>
        <vt:lpwstr>_Toc294172390</vt:lpwstr>
      </vt:variant>
      <vt:variant>
        <vt:i4>1376306</vt:i4>
      </vt:variant>
      <vt:variant>
        <vt:i4>560</vt:i4>
      </vt:variant>
      <vt:variant>
        <vt:i4>0</vt:i4>
      </vt:variant>
      <vt:variant>
        <vt:i4>5</vt:i4>
      </vt:variant>
      <vt:variant>
        <vt:lpwstr/>
      </vt:variant>
      <vt:variant>
        <vt:lpwstr>_Toc294172389</vt:lpwstr>
      </vt:variant>
      <vt:variant>
        <vt:i4>1376306</vt:i4>
      </vt:variant>
      <vt:variant>
        <vt:i4>554</vt:i4>
      </vt:variant>
      <vt:variant>
        <vt:i4>0</vt:i4>
      </vt:variant>
      <vt:variant>
        <vt:i4>5</vt:i4>
      </vt:variant>
      <vt:variant>
        <vt:lpwstr/>
      </vt:variant>
      <vt:variant>
        <vt:lpwstr>_Toc294172388</vt:lpwstr>
      </vt:variant>
      <vt:variant>
        <vt:i4>1376306</vt:i4>
      </vt:variant>
      <vt:variant>
        <vt:i4>548</vt:i4>
      </vt:variant>
      <vt:variant>
        <vt:i4>0</vt:i4>
      </vt:variant>
      <vt:variant>
        <vt:i4>5</vt:i4>
      </vt:variant>
      <vt:variant>
        <vt:lpwstr/>
      </vt:variant>
      <vt:variant>
        <vt:lpwstr>_Toc294172387</vt:lpwstr>
      </vt:variant>
      <vt:variant>
        <vt:i4>1376306</vt:i4>
      </vt:variant>
      <vt:variant>
        <vt:i4>542</vt:i4>
      </vt:variant>
      <vt:variant>
        <vt:i4>0</vt:i4>
      </vt:variant>
      <vt:variant>
        <vt:i4>5</vt:i4>
      </vt:variant>
      <vt:variant>
        <vt:lpwstr/>
      </vt:variant>
      <vt:variant>
        <vt:lpwstr>_Toc294172386</vt:lpwstr>
      </vt:variant>
      <vt:variant>
        <vt:i4>1376306</vt:i4>
      </vt:variant>
      <vt:variant>
        <vt:i4>536</vt:i4>
      </vt:variant>
      <vt:variant>
        <vt:i4>0</vt:i4>
      </vt:variant>
      <vt:variant>
        <vt:i4>5</vt:i4>
      </vt:variant>
      <vt:variant>
        <vt:lpwstr/>
      </vt:variant>
      <vt:variant>
        <vt:lpwstr>_Toc294172385</vt:lpwstr>
      </vt:variant>
      <vt:variant>
        <vt:i4>1376306</vt:i4>
      </vt:variant>
      <vt:variant>
        <vt:i4>530</vt:i4>
      </vt:variant>
      <vt:variant>
        <vt:i4>0</vt:i4>
      </vt:variant>
      <vt:variant>
        <vt:i4>5</vt:i4>
      </vt:variant>
      <vt:variant>
        <vt:lpwstr/>
      </vt:variant>
      <vt:variant>
        <vt:lpwstr>_Toc294172384</vt:lpwstr>
      </vt:variant>
      <vt:variant>
        <vt:i4>1376306</vt:i4>
      </vt:variant>
      <vt:variant>
        <vt:i4>524</vt:i4>
      </vt:variant>
      <vt:variant>
        <vt:i4>0</vt:i4>
      </vt:variant>
      <vt:variant>
        <vt:i4>5</vt:i4>
      </vt:variant>
      <vt:variant>
        <vt:lpwstr/>
      </vt:variant>
      <vt:variant>
        <vt:lpwstr>_Toc294172383</vt:lpwstr>
      </vt:variant>
      <vt:variant>
        <vt:i4>1376306</vt:i4>
      </vt:variant>
      <vt:variant>
        <vt:i4>518</vt:i4>
      </vt:variant>
      <vt:variant>
        <vt:i4>0</vt:i4>
      </vt:variant>
      <vt:variant>
        <vt:i4>5</vt:i4>
      </vt:variant>
      <vt:variant>
        <vt:lpwstr/>
      </vt:variant>
      <vt:variant>
        <vt:lpwstr>_Toc294172382</vt:lpwstr>
      </vt:variant>
      <vt:variant>
        <vt:i4>1376306</vt:i4>
      </vt:variant>
      <vt:variant>
        <vt:i4>512</vt:i4>
      </vt:variant>
      <vt:variant>
        <vt:i4>0</vt:i4>
      </vt:variant>
      <vt:variant>
        <vt:i4>5</vt:i4>
      </vt:variant>
      <vt:variant>
        <vt:lpwstr/>
      </vt:variant>
      <vt:variant>
        <vt:lpwstr>_Toc294172381</vt:lpwstr>
      </vt:variant>
      <vt:variant>
        <vt:i4>1376306</vt:i4>
      </vt:variant>
      <vt:variant>
        <vt:i4>506</vt:i4>
      </vt:variant>
      <vt:variant>
        <vt:i4>0</vt:i4>
      </vt:variant>
      <vt:variant>
        <vt:i4>5</vt:i4>
      </vt:variant>
      <vt:variant>
        <vt:lpwstr/>
      </vt:variant>
      <vt:variant>
        <vt:lpwstr>_Toc294172380</vt:lpwstr>
      </vt:variant>
      <vt:variant>
        <vt:i4>1703986</vt:i4>
      </vt:variant>
      <vt:variant>
        <vt:i4>500</vt:i4>
      </vt:variant>
      <vt:variant>
        <vt:i4>0</vt:i4>
      </vt:variant>
      <vt:variant>
        <vt:i4>5</vt:i4>
      </vt:variant>
      <vt:variant>
        <vt:lpwstr/>
      </vt:variant>
      <vt:variant>
        <vt:lpwstr>_Toc294172379</vt:lpwstr>
      </vt:variant>
      <vt:variant>
        <vt:i4>1703986</vt:i4>
      </vt:variant>
      <vt:variant>
        <vt:i4>494</vt:i4>
      </vt:variant>
      <vt:variant>
        <vt:i4>0</vt:i4>
      </vt:variant>
      <vt:variant>
        <vt:i4>5</vt:i4>
      </vt:variant>
      <vt:variant>
        <vt:lpwstr/>
      </vt:variant>
      <vt:variant>
        <vt:lpwstr>_Toc294172378</vt:lpwstr>
      </vt:variant>
      <vt:variant>
        <vt:i4>1703986</vt:i4>
      </vt:variant>
      <vt:variant>
        <vt:i4>488</vt:i4>
      </vt:variant>
      <vt:variant>
        <vt:i4>0</vt:i4>
      </vt:variant>
      <vt:variant>
        <vt:i4>5</vt:i4>
      </vt:variant>
      <vt:variant>
        <vt:lpwstr/>
      </vt:variant>
      <vt:variant>
        <vt:lpwstr>_Toc294172377</vt:lpwstr>
      </vt:variant>
      <vt:variant>
        <vt:i4>1703986</vt:i4>
      </vt:variant>
      <vt:variant>
        <vt:i4>482</vt:i4>
      </vt:variant>
      <vt:variant>
        <vt:i4>0</vt:i4>
      </vt:variant>
      <vt:variant>
        <vt:i4>5</vt:i4>
      </vt:variant>
      <vt:variant>
        <vt:lpwstr/>
      </vt:variant>
      <vt:variant>
        <vt:lpwstr>_Toc294172376</vt:lpwstr>
      </vt:variant>
      <vt:variant>
        <vt:i4>1703986</vt:i4>
      </vt:variant>
      <vt:variant>
        <vt:i4>476</vt:i4>
      </vt:variant>
      <vt:variant>
        <vt:i4>0</vt:i4>
      </vt:variant>
      <vt:variant>
        <vt:i4>5</vt:i4>
      </vt:variant>
      <vt:variant>
        <vt:lpwstr/>
      </vt:variant>
      <vt:variant>
        <vt:lpwstr>_Toc294172375</vt:lpwstr>
      </vt:variant>
      <vt:variant>
        <vt:i4>1703986</vt:i4>
      </vt:variant>
      <vt:variant>
        <vt:i4>470</vt:i4>
      </vt:variant>
      <vt:variant>
        <vt:i4>0</vt:i4>
      </vt:variant>
      <vt:variant>
        <vt:i4>5</vt:i4>
      </vt:variant>
      <vt:variant>
        <vt:lpwstr/>
      </vt:variant>
      <vt:variant>
        <vt:lpwstr>_Toc294172374</vt:lpwstr>
      </vt:variant>
      <vt:variant>
        <vt:i4>1703986</vt:i4>
      </vt:variant>
      <vt:variant>
        <vt:i4>464</vt:i4>
      </vt:variant>
      <vt:variant>
        <vt:i4>0</vt:i4>
      </vt:variant>
      <vt:variant>
        <vt:i4>5</vt:i4>
      </vt:variant>
      <vt:variant>
        <vt:lpwstr/>
      </vt:variant>
      <vt:variant>
        <vt:lpwstr>_Toc294172373</vt:lpwstr>
      </vt:variant>
      <vt:variant>
        <vt:i4>1703986</vt:i4>
      </vt:variant>
      <vt:variant>
        <vt:i4>458</vt:i4>
      </vt:variant>
      <vt:variant>
        <vt:i4>0</vt:i4>
      </vt:variant>
      <vt:variant>
        <vt:i4>5</vt:i4>
      </vt:variant>
      <vt:variant>
        <vt:lpwstr/>
      </vt:variant>
      <vt:variant>
        <vt:lpwstr>_Toc294172372</vt:lpwstr>
      </vt:variant>
      <vt:variant>
        <vt:i4>1703986</vt:i4>
      </vt:variant>
      <vt:variant>
        <vt:i4>452</vt:i4>
      </vt:variant>
      <vt:variant>
        <vt:i4>0</vt:i4>
      </vt:variant>
      <vt:variant>
        <vt:i4>5</vt:i4>
      </vt:variant>
      <vt:variant>
        <vt:lpwstr/>
      </vt:variant>
      <vt:variant>
        <vt:lpwstr>_Toc294172371</vt:lpwstr>
      </vt:variant>
      <vt:variant>
        <vt:i4>1703986</vt:i4>
      </vt:variant>
      <vt:variant>
        <vt:i4>446</vt:i4>
      </vt:variant>
      <vt:variant>
        <vt:i4>0</vt:i4>
      </vt:variant>
      <vt:variant>
        <vt:i4>5</vt:i4>
      </vt:variant>
      <vt:variant>
        <vt:lpwstr/>
      </vt:variant>
      <vt:variant>
        <vt:lpwstr>_Toc294172370</vt:lpwstr>
      </vt:variant>
      <vt:variant>
        <vt:i4>1769522</vt:i4>
      </vt:variant>
      <vt:variant>
        <vt:i4>440</vt:i4>
      </vt:variant>
      <vt:variant>
        <vt:i4>0</vt:i4>
      </vt:variant>
      <vt:variant>
        <vt:i4>5</vt:i4>
      </vt:variant>
      <vt:variant>
        <vt:lpwstr/>
      </vt:variant>
      <vt:variant>
        <vt:lpwstr>_Toc294172369</vt:lpwstr>
      </vt:variant>
      <vt:variant>
        <vt:i4>1769522</vt:i4>
      </vt:variant>
      <vt:variant>
        <vt:i4>434</vt:i4>
      </vt:variant>
      <vt:variant>
        <vt:i4>0</vt:i4>
      </vt:variant>
      <vt:variant>
        <vt:i4>5</vt:i4>
      </vt:variant>
      <vt:variant>
        <vt:lpwstr/>
      </vt:variant>
      <vt:variant>
        <vt:lpwstr>_Toc294172368</vt:lpwstr>
      </vt:variant>
      <vt:variant>
        <vt:i4>1769522</vt:i4>
      </vt:variant>
      <vt:variant>
        <vt:i4>428</vt:i4>
      </vt:variant>
      <vt:variant>
        <vt:i4>0</vt:i4>
      </vt:variant>
      <vt:variant>
        <vt:i4>5</vt:i4>
      </vt:variant>
      <vt:variant>
        <vt:lpwstr/>
      </vt:variant>
      <vt:variant>
        <vt:lpwstr>_Toc294172367</vt:lpwstr>
      </vt:variant>
      <vt:variant>
        <vt:i4>1769522</vt:i4>
      </vt:variant>
      <vt:variant>
        <vt:i4>422</vt:i4>
      </vt:variant>
      <vt:variant>
        <vt:i4>0</vt:i4>
      </vt:variant>
      <vt:variant>
        <vt:i4>5</vt:i4>
      </vt:variant>
      <vt:variant>
        <vt:lpwstr/>
      </vt:variant>
      <vt:variant>
        <vt:lpwstr>_Toc294172366</vt:lpwstr>
      </vt:variant>
      <vt:variant>
        <vt:i4>1769522</vt:i4>
      </vt:variant>
      <vt:variant>
        <vt:i4>416</vt:i4>
      </vt:variant>
      <vt:variant>
        <vt:i4>0</vt:i4>
      </vt:variant>
      <vt:variant>
        <vt:i4>5</vt:i4>
      </vt:variant>
      <vt:variant>
        <vt:lpwstr/>
      </vt:variant>
      <vt:variant>
        <vt:lpwstr>_Toc294172365</vt:lpwstr>
      </vt:variant>
      <vt:variant>
        <vt:i4>1769522</vt:i4>
      </vt:variant>
      <vt:variant>
        <vt:i4>410</vt:i4>
      </vt:variant>
      <vt:variant>
        <vt:i4>0</vt:i4>
      </vt:variant>
      <vt:variant>
        <vt:i4>5</vt:i4>
      </vt:variant>
      <vt:variant>
        <vt:lpwstr/>
      </vt:variant>
      <vt:variant>
        <vt:lpwstr>_Toc294172364</vt:lpwstr>
      </vt:variant>
      <vt:variant>
        <vt:i4>1769522</vt:i4>
      </vt:variant>
      <vt:variant>
        <vt:i4>404</vt:i4>
      </vt:variant>
      <vt:variant>
        <vt:i4>0</vt:i4>
      </vt:variant>
      <vt:variant>
        <vt:i4>5</vt:i4>
      </vt:variant>
      <vt:variant>
        <vt:lpwstr/>
      </vt:variant>
      <vt:variant>
        <vt:lpwstr>_Toc294172363</vt:lpwstr>
      </vt:variant>
      <vt:variant>
        <vt:i4>1769522</vt:i4>
      </vt:variant>
      <vt:variant>
        <vt:i4>398</vt:i4>
      </vt:variant>
      <vt:variant>
        <vt:i4>0</vt:i4>
      </vt:variant>
      <vt:variant>
        <vt:i4>5</vt:i4>
      </vt:variant>
      <vt:variant>
        <vt:lpwstr/>
      </vt:variant>
      <vt:variant>
        <vt:lpwstr>_Toc294172362</vt:lpwstr>
      </vt:variant>
      <vt:variant>
        <vt:i4>1769522</vt:i4>
      </vt:variant>
      <vt:variant>
        <vt:i4>389</vt:i4>
      </vt:variant>
      <vt:variant>
        <vt:i4>0</vt:i4>
      </vt:variant>
      <vt:variant>
        <vt:i4>5</vt:i4>
      </vt:variant>
      <vt:variant>
        <vt:lpwstr/>
      </vt:variant>
      <vt:variant>
        <vt:lpwstr>_Toc294172361</vt:lpwstr>
      </vt:variant>
      <vt:variant>
        <vt:i4>1769522</vt:i4>
      </vt:variant>
      <vt:variant>
        <vt:i4>383</vt:i4>
      </vt:variant>
      <vt:variant>
        <vt:i4>0</vt:i4>
      </vt:variant>
      <vt:variant>
        <vt:i4>5</vt:i4>
      </vt:variant>
      <vt:variant>
        <vt:lpwstr/>
      </vt:variant>
      <vt:variant>
        <vt:lpwstr>_Toc294172360</vt:lpwstr>
      </vt:variant>
      <vt:variant>
        <vt:i4>1572914</vt:i4>
      </vt:variant>
      <vt:variant>
        <vt:i4>377</vt:i4>
      </vt:variant>
      <vt:variant>
        <vt:i4>0</vt:i4>
      </vt:variant>
      <vt:variant>
        <vt:i4>5</vt:i4>
      </vt:variant>
      <vt:variant>
        <vt:lpwstr/>
      </vt:variant>
      <vt:variant>
        <vt:lpwstr>_Toc294172359</vt:lpwstr>
      </vt:variant>
      <vt:variant>
        <vt:i4>1572914</vt:i4>
      </vt:variant>
      <vt:variant>
        <vt:i4>371</vt:i4>
      </vt:variant>
      <vt:variant>
        <vt:i4>0</vt:i4>
      </vt:variant>
      <vt:variant>
        <vt:i4>5</vt:i4>
      </vt:variant>
      <vt:variant>
        <vt:lpwstr/>
      </vt:variant>
      <vt:variant>
        <vt:lpwstr>_Toc294172358</vt:lpwstr>
      </vt:variant>
      <vt:variant>
        <vt:i4>1572914</vt:i4>
      </vt:variant>
      <vt:variant>
        <vt:i4>365</vt:i4>
      </vt:variant>
      <vt:variant>
        <vt:i4>0</vt:i4>
      </vt:variant>
      <vt:variant>
        <vt:i4>5</vt:i4>
      </vt:variant>
      <vt:variant>
        <vt:lpwstr/>
      </vt:variant>
      <vt:variant>
        <vt:lpwstr>_Toc294172357</vt:lpwstr>
      </vt:variant>
      <vt:variant>
        <vt:i4>1572914</vt:i4>
      </vt:variant>
      <vt:variant>
        <vt:i4>359</vt:i4>
      </vt:variant>
      <vt:variant>
        <vt:i4>0</vt:i4>
      </vt:variant>
      <vt:variant>
        <vt:i4>5</vt:i4>
      </vt:variant>
      <vt:variant>
        <vt:lpwstr/>
      </vt:variant>
      <vt:variant>
        <vt:lpwstr>_Toc294172356</vt:lpwstr>
      </vt:variant>
      <vt:variant>
        <vt:i4>1572914</vt:i4>
      </vt:variant>
      <vt:variant>
        <vt:i4>353</vt:i4>
      </vt:variant>
      <vt:variant>
        <vt:i4>0</vt:i4>
      </vt:variant>
      <vt:variant>
        <vt:i4>5</vt:i4>
      </vt:variant>
      <vt:variant>
        <vt:lpwstr/>
      </vt:variant>
      <vt:variant>
        <vt:lpwstr>_Toc294172355</vt:lpwstr>
      </vt:variant>
      <vt:variant>
        <vt:i4>1572914</vt:i4>
      </vt:variant>
      <vt:variant>
        <vt:i4>347</vt:i4>
      </vt:variant>
      <vt:variant>
        <vt:i4>0</vt:i4>
      </vt:variant>
      <vt:variant>
        <vt:i4>5</vt:i4>
      </vt:variant>
      <vt:variant>
        <vt:lpwstr/>
      </vt:variant>
      <vt:variant>
        <vt:lpwstr>_Toc294172354</vt:lpwstr>
      </vt:variant>
      <vt:variant>
        <vt:i4>1572914</vt:i4>
      </vt:variant>
      <vt:variant>
        <vt:i4>341</vt:i4>
      </vt:variant>
      <vt:variant>
        <vt:i4>0</vt:i4>
      </vt:variant>
      <vt:variant>
        <vt:i4>5</vt:i4>
      </vt:variant>
      <vt:variant>
        <vt:lpwstr/>
      </vt:variant>
      <vt:variant>
        <vt:lpwstr>_Toc294172353</vt:lpwstr>
      </vt:variant>
      <vt:variant>
        <vt:i4>1572914</vt:i4>
      </vt:variant>
      <vt:variant>
        <vt:i4>335</vt:i4>
      </vt:variant>
      <vt:variant>
        <vt:i4>0</vt:i4>
      </vt:variant>
      <vt:variant>
        <vt:i4>5</vt:i4>
      </vt:variant>
      <vt:variant>
        <vt:lpwstr/>
      </vt:variant>
      <vt:variant>
        <vt:lpwstr>_Toc294172352</vt:lpwstr>
      </vt:variant>
      <vt:variant>
        <vt:i4>1572914</vt:i4>
      </vt:variant>
      <vt:variant>
        <vt:i4>326</vt:i4>
      </vt:variant>
      <vt:variant>
        <vt:i4>0</vt:i4>
      </vt:variant>
      <vt:variant>
        <vt:i4>5</vt:i4>
      </vt:variant>
      <vt:variant>
        <vt:lpwstr/>
      </vt:variant>
      <vt:variant>
        <vt:lpwstr>_Toc294172351</vt:lpwstr>
      </vt:variant>
      <vt:variant>
        <vt:i4>1572914</vt:i4>
      </vt:variant>
      <vt:variant>
        <vt:i4>320</vt:i4>
      </vt:variant>
      <vt:variant>
        <vt:i4>0</vt:i4>
      </vt:variant>
      <vt:variant>
        <vt:i4>5</vt:i4>
      </vt:variant>
      <vt:variant>
        <vt:lpwstr/>
      </vt:variant>
      <vt:variant>
        <vt:lpwstr>_Toc294172350</vt:lpwstr>
      </vt:variant>
      <vt:variant>
        <vt:i4>1638450</vt:i4>
      </vt:variant>
      <vt:variant>
        <vt:i4>314</vt:i4>
      </vt:variant>
      <vt:variant>
        <vt:i4>0</vt:i4>
      </vt:variant>
      <vt:variant>
        <vt:i4>5</vt:i4>
      </vt:variant>
      <vt:variant>
        <vt:lpwstr/>
      </vt:variant>
      <vt:variant>
        <vt:lpwstr>_Toc294172349</vt:lpwstr>
      </vt:variant>
      <vt:variant>
        <vt:i4>1638450</vt:i4>
      </vt:variant>
      <vt:variant>
        <vt:i4>308</vt:i4>
      </vt:variant>
      <vt:variant>
        <vt:i4>0</vt:i4>
      </vt:variant>
      <vt:variant>
        <vt:i4>5</vt:i4>
      </vt:variant>
      <vt:variant>
        <vt:lpwstr/>
      </vt:variant>
      <vt:variant>
        <vt:lpwstr>_Toc294172348</vt:lpwstr>
      </vt:variant>
      <vt:variant>
        <vt:i4>1638450</vt:i4>
      </vt:variant>
      <vt:variant>
        <vt:i4>302</vt:i4>
      </vt:variant>
      <vt:variant>
        <vt:i4>0</vt:i4>
      </vt:variant>
      <vt:variant>
        <vt:i4>5</vt:i4>
      </vt:variant>
      <vt:variant>
        <vt:lpwstr/>
      </vt:variant>
      <vt:variant>
        <vt:lpwstr>_Toc294172347</vt:lpwstr>
      </vt:variant>
      <vt:variant>
        <vt:i4>1638450</vt:i4>
      </vt:variant>
      <vt:variant>
        <vt:i4>296</vt:i4>
      </vt:variant>
      <vt:variant>
        <vt:i4>0</vt:i4>
      </vt:variant>
      <vt:variant>
        <vt:i4>5</vt:i4>
      </vt:variant>
      <vt:variant>
        <vt:lpwstr/>
      </vt:variant>
      <vt:variant>
        <vt:lpwstr>_Toc294172346</vt:lpwstr>
      </vt:variant>
      <vt:variant>
        <vt:i4>1638450</vt:i4>
      </vt:variant>
      <vt:variant>
        <vt:i4>290</vt:i4>
      </vt:variant>
      <vt:variant>
        <vt:i4>0</vt:i4>
      </vt:variant>
      <vt:variant>
        <vt:i4>5</vt:i4>
      </vt:variant>
      <vt:variant>
        <vt:lpwstr/>
      </vt:variant>
      <vt:variant>
        <vt:lpwstr>_Toc294172345</vt:lpwstr>
      </vt:variant>
      <vt:variant>
        <vt:i4>1638450</vt:i4>
      </vt:variant>
      <vt:variant>
        <vt:i4>284</vt:i4>
      </vt:variant>
      <vt:variant>
        <vt:i4>0</vt:i4>
      </vt:variant>
      <vt:variant>
        <vt:i4>5</vt:i4>
      </vt:variant>
      <vt:variant>
        <vt:lpwstr/>
      </vt:variant>
      <vt:variant>
        <vt:lpwstr>_Toc294172344</vt:lpwstr>
      </vt:variant>
      <vt:variant>
        <vt:i4>1638450</vt:i4>
      </vt:variant>
      <vt:variant>
        <vt:i4>278</vt:i4>
      </vt:variant>
      <vt:variant>
        <vt:i4>0</vt:i4>
      </vt:variant>
      <vt:variant>
        <vt:i4>5</vt:i4>
      </vt:variant>
      <vt:variant>
        <vt:lpwstr/>
      </vt:variant>
      <vt:variant>
        <vt:lpwstr>_Toc294172343</vt:lpwstr>
      </vt:variant>
      <vt:variant>
        <vt:i4>1638450</vt:i4>
      </vt:variant>
      <vt:variant>
        <vt:i4>272</vt:i4>
      </vt:variant>
      <vt:variant>
        <vt:i4>0</vt:i4>
      </vt:variant>
      <vt:variant>
        <vt:i4>5</vt:i4>
      </vt:variant>
      <vt:variant>
        <vt:lpwstr/>
      </vt:variant>
      <vt:variant>
        <vt:lpwstr>_Toc294172342</vt:lpwstr>
      </vt:variant>
      <vt:variant>
        <vt:i4>1638450</vt:i4>
      </vt:variant>
      <vt:variant>
        <vt:i4>266</vt:i4>
      </vt:variant>
      <vt:variant>
        <vt:i4>0</vt:i4>
      </vt:variant>
      <vt:variant>
        <vt:i4>5</vt:i4>
      </vt:variant>
      <vt:variant>
        <vt:lpwstr/>
      </vt:variant>
      <vt:variant>
        <vt:lpwstr>_Toc294172341</vt:lpwstr>
      </vt:variant>
      <vt:variant>
        <vt:i4>1638450</vt:i4>
      </vt:variant>
      <vt:variant>
        <vt:i4>260</vt:i4>
      </vt:variant>
      <vt:variant>
        <vt:i4>0</vt:i4>
      </vt:variant>
      <vt:variant>
        <vt:i4>5</vt:i4>
      </vt:variant>
      <vt:variant>
        <vt:lpwstr/>
      </vt:variant>
      <vt:variant>
        <vt:lpwstr>_Toc294172340</vt:lpwstr>
      </vt:variant>
      <vt:variant>
        <vt:i4>1966130</vt:i4>
      </vt:variant>
      <vt:variant>
        <vt:i4>254</vt:i4>
      </vt:variant>
      <vt:variant>
        <vt:i4>0</vt:i4>
      </vt:variant>
      <vt:variant>
        <vt:i4>5</vt:i4>
      </vt:variant>
      <vt:variant>
        <vt:lpwstr/>
      </vt:variant>
      <vt:variant>
        <vt:lpwstr>_Toc294172339</vt:lpwstr>
      </vt:variant>
      <vt:variant>
        <vt:i4>1966130</vt:i4>
      </vt:variant>
      <vt:variant>
        <vt:i4>248</vt:i4>
      </vt:variant>
      <vt:variant>
        <vt:i4>0</vt:i4>
      </vt:variant>
      <vt:variant>
        <vt:i4>5</vt:i4>
      </vt:variant>
      <vt:variant>
        <vt:lpwstr/>
      </vt:variant>
      <vt:variant>
        <vt:lpwstr>_Toc294172338</vt:lpwstr>
      </vt:variant>
      <vt:variant>
        <vt:i4>1966130</vt:i4>
      </vt:variant>
      <vt:variant>
        <vt:i4>242</vt:i4>
      </vt:variant>
      <vt:variant>
        <vt:i4>0</vt:i4>
      </vt:variant>
      <vt:variant>
        <vt:i4>5</vt:i4>
      </vt:variant>
      <vt:variant>
        <vt:lpwstr/>
      </vt:variant>
      <vt:variant>
        <vt:lpwstr>_Toc294172337</vt:lpwstr>
      </vt:variant>
      <vt:variant>
        <vt:i4>1966130</vt:i4>
      </vt:variant>
      <vt:variant>
        <vt:i4>236</vt:i4>
      </vt:variant>
      <vt:variant>
        <vt:i4>0</vt:i4>
      </vt:variant>
      <vt:variant>
        <vt:i4>5</vt:i4>
      </vt:variant>
      <vt:variant>
        <vt:lpwstr/>
      </vt:variant>
      <vt:variant>
        <vt:lpwstr>_Toc294172336</vt:lpwstr>
      </vt:variant>
      <vt:variant>
        <vt:i4>1966130</vt:i4>
      </vt:variant>
      <vt:variant>
        <vt:i4>230</vt:i4>
      </vt:variant>
      <vt:variant>
        <vt:i4>0</vt:i4>
      </vt:variant>
      <vt:variant>
        <vt:i4>5</vt:i4>
      </vt:variant>
      <vt:variant>
        <vt:lpwstr/>
      </vt:variant>
      <vt:variant>
        <vt:lpwstr>_Toc294172335</vt:lpwstr>
      </vt:variant>
      <vt:variant>
        <vt:i4>1966130</vt:i4>
      </vt:variant>
      <vt:variant>
        <vt:i4>224</vt:i4>
      </vt:variant>
      <vt:variant>
        <vt:i4>0</vt:i4>
      </vt:variant>
      <vt:variant>
        <vt:i4>5</vt:i4>
      </vt:variant>
      <vt:variant>
        <vt:lpwstr/>
      </vt:variant>
      <vt:variant>
        <vt:lpwstr>_Toc294172334</vt:lpwstr>
      </vt:variant>
      <vt:variant>
        <vt:i4>1966130</vt:i4>
      </vt:variant>
      <vt:variant>
        <vt:i4>218</vt:i4>
      </vt:variant>
      <vt:variant>
        <vt:i4>0</vt:i4>
      </vt:variant>
      <vt:variant>
        <vt:i4>5</vt:i4>
      </vt:variant>
      <vt:variant>
        <vt:lpwstr/>
      </vt:variant>
      <vt:variant>
        <vt:lpwstr>_Toc294172333</vt:lpwstr>
      </vt:variant>
      <vt:variant>
        <vt:i4>1966130</vt:i4>
      </vt:variant>
      <vt:variant>
        <vt:i4>212</vt:i4>
      </vt:variant>
      <vt:variant>
        <vt:i4>0</vt:i4>
      </vt:variant>
      <vt:variant>
        <vt:i4>5</vt:i4>
      </vt:variant>
      <vt:variant>
        <vt:lpwstr/>
      </vt:variant>
      <vt:variant>
        <vt:lpwstr>_Toc294172332</vt:lpwstr>
      </vt:variant>
      <vt:variant>
        <vt:i4>1966130</vt:i4>
      </vt:variant>
      <vt:variant>
        <vt:i4>206</vt:i4>
      </vt:variant>
      <vt:variant>
        <vt:i4>0</vt:i4>
      </vt:variant>
      <vt:variant>
        <vt:i4>5</vt:i4>
      </vt:variant>
      <vt:variant>
        <vt:lpwstr/>
      </vt:variant>
      <vt:variant>
        <vt:lpwstr>_Toc294172331</vt:lpwstr>
      </vt:variant>
      <vt:variant>
        <vt:i4>1966130</vt:i4>
      </vt:variant>
      <vt:variant>
        <vt:i4>200</vt:i4>
      </vt:variant>
      <vt:variant>
        <vt:i4>0</vt:i4>
      </vt:variant>
      <vt:variant>
        <vt:i4>5</vt:i4>
      </vt:variant>
      <vt:variant>
        <vt:lpwstr/>
      </vt:variant>
      <vt:variant>
        <vt:lpwstr>_Toc294172330</vt:lpwstr>
      </vt:variant>
      <vt:variant>
        <vt:i4>2031666</vt:i4>
      </vt:variant>
      <vt:variant>
        <vt:i4>194</vt:i4>
      </vt:variant>
      <vt:variant>
        <vt:i4>0</vt:i4>
      </vt:variant>
      <vt:variant>
        <vt:i4>5</vt:i4>
      </vt:variant>
      <vt:variant>
        <vt:lpwstr/>
      </vt:variant>
      <vt:variant>
        <vt:lpwstr>_Toc294172329</vt:lpwstr>
      </vt:variant>
      <vt:variant>
        <vt:i4>2031666</vt:i4>
      </vt:variant>
      <vt:variant>
        <vt:i4>188</vt:i4>
      </vt:variant>
      <vt:variant>
        <vt:i4>0</vt:i4>
      </vt:variant>
      <vt:variant>
        <vt:i4>5</vt:i4>
      </vt:variant>
      <vt:variant>
        <vt:lpwstr/>
      </vt:variant>
      <vt:variant>
        <vt:lpwstr>_Toc294172328</vt:lpwstr>
      </vt:variant>
      <vt:variant>
        <vt:i4>2031666</vt:i4>
      </vt:variant>
      <vt:variant>
        <vt:i4>182</vt:i4>
      </vt:variant>
      <vt:variant>
        <vt:i4>0</vt:i4>
      </vt:variant>
      <vt:variant>
        <vt:i4>5</vt:i4>
      </vt:variant>
      <vt:variant>
        <vt:lpwstr/>
      </vt:variant>
      <vt:variant>
        <vt:lpwstr>_Toc294172327</vt:lpwstr>
      </vt:variant>
      <vt:variant>
        <vt:i4>2031666</vt:i4>
      </vt:variant>
      <vt:variant>
        <vt:i4>176</vt:i4>
      </vt:variant>
      <vt:variant>
        <vt:i4>0</vt:i4>
      </vt:variant>
      <vt:variant>
        <vt:i4>5</vt:i4>
      </vt:variant>
      <vt:variant>
        <vt:lpwstr/>
      </vt:variant>
      <vt:variant>
        <vt:lpwstr>_Toc294172326</vt:lpwstr>
      </vt:variant>
      <vt:variant>
        <vt:i4>2031666</vt:i4>
      </vt:variant>
      <vt:variant>
        <vt:i4>170</vt:i4>
      </vt:variant>
      <vt:variant>
        <vt:i4>0</vt:i4>
      </vt:variant>
      <vt:variant>
        <vt:i4>5</vt:i4>
      </vt:variant>
      <vt:variant>
        <vt:lpwstr/>
      </vt:variant>
      <vt:variant>
        <vt:lpwstr>_Toc294172325</vt:lpwstr>
      </vt:variant>
      <vt:variant>
        <vt:i4>2031666</vt:i4>
      </vt:variant>
      <vt:variant>
        <vt:i4>164</vt:i4>
      </vt:variant>
      <vt:variant>
        <vt:i4>0</vt:i4>
      </vt:variant>
      <vt:variant>
        <vt:i4>5</vt:i4>
      </vt:variant>
      <vt:variant>
        <vt:lpwstr/>
      </vt:variant>
      <vt:variant>
        <vt:lpwstr>_Toc294172324</vt:lpwstr>
      </vt:variant>
      <vt:variant>
        <vt:i4>2031666</vt:i4>
      </vt:variant>
      <vt:variant>
        <vt:i4>158</vt:i4>
      </vt:variant>
      <vt:variant>
        <vt:i4>0</vt:i4>
      </vt:variant>
      <vt:variant>
        <vt:i4>5</vt:i4>
      </vt:variant>
      <vt:variant>
        <vt:lpwstr/>
      </vt:variant>
      <vt:variant>
        <vt:lpwstr>_Toc294172323</vt:lpwstr>
      </vt:variant>
      <vt:variant>
        <vt:i4>2031666</vt:i4>
      </vt:variant>
      <vt:variant>
        <vt:i4>152</vt:i4>
      </vt:variant>
      <vt:variant>
        <vt:i4>0</vt:i4>
      </vt:variant>
      <vt:variant>
        <vt:i4>5</vt:i4>
      </vt:variant>
      <vt:variant>
        <vt:lpwstr/>
      </vt:variant>
      <vt:variant>
        <vt:lpwstr>_Toc294172322</vt:lpwstr>
      </vt:variant>
      <vt:variant>
        <vt:i4>2031666</vt:i4>
      </vt:variant>
      <vt:variant>
        <vt:i4>146</vt:i4>
      </vt:variant>
      <vt:variant>
        <vt:i4>0</vt:i4>
      </vt:variant>
      <vt:variant>
        <vt:i4>5</vt:i4>
      </vt:variant>
      <vt:variant>
        <vt:lpwstr/>
      </vt:variant>
      <vt:variant>
        <vt:lpwstr>_Toc294172321</vt:lpwstr>
      </vt:variant>
      <vt:variant>
        <vt:i4>2031666</vt:i4>
      </vt:variant>
      <vt:variant>
        <vt:i4>140</vt:i4>
      </vt:variant>
      <vt:variant>
        <vt:i4>0</vt:i4>
      </vt:variant>
      <vt:variant>
        <vt:i4>5</vt:i4>
      </vt:variant>
      <vt:variant>
        <vt:lpwstr/>
      </vt:variant>
      <vt:variant>
        <vt:lpwstr>_Toc294172320</vt:lpwstr>
      </vt:variant>
      <vt:variant>
        <vt:i4>1835058</vt:i4>
      </vt:variant>
      <vt:variant>
        <vt:i4>134</vt:i4>
      </vt:variant>
      <vt:variant>
        <vt:i4>0</vt:i4>
      </vt:variant>
      <vt:variant>
        <vt:i4>5</vt:i4>
      </vt:variant>
      <vt:variant>
        <vt:lpwstr/>
      </vt:variant>
      <vt:variant>
        <vt:lpwstr>_Toc294172319</vt:lpwstr>
      </vt:variant>
      <vt:variant>
        <vt:i4>1835058</vt:i4>
      </vt:variant>
      <vt:variant>
        <vt:i4>128</vt:i4>
      </vt:variant>
      <vt:variant>
        <vt:i4>0</vt:i4>
      </vt:variant>
      <vt:variant>
        <vt:i4>5</vt:i4>
      </vt:variant>
      <vt:variant>
        <vt:lpwstr/>
      </vt:variant>
      <vt:variant>
        <vt:lpwstr>_Toc294172318</vt:lpwstr>
      </vt:variant>
      <vt:variant>
        <vt:i4>1835058</vt:i4>
      </vt:variant>
      <vt:variant>
        <vt:i4>122</vt:i4>
      </vt:variant>
      <vt:variant>
        <vt:i4>0</vt:i4>
      </vt:variant>
      <vt:variant>
        <vt:i4>5</vt:i4>
      </vt:variant>
      <vt:variant>
        <vt:lpwstr/>
      </vt:variant>
      <vt:variant>
        <vt:lpwstr>_Toc294172317</vt:lpwstr>
      </vt:variant>
      <vt:variant>
        <vt:i4>1835058</vt:i4>
      </vt:variant>
      <vt:variant>
        <vt:i4>116</vt:i4>
      </vt:variant>
      <vt:variant>
        <vt:i4>0</vt:i4>
      </vt:variant>
      <vt:variant>
        <vt:i4>5</vt:i4>
      </vt:variant>
      <vt:variant>
        <vt:lpwstr/>
      </vt:variant>
      <vt:variant>
        <vt:lpwstr>_Toc294172316</vt:lpwstr>
      </vt:variant>
      <vt:variant>
        <vt:i4>1835058</vt:i4>
      </vt:variant>
      <vt:variant>
        <vt:i4>110</vt:i4>
      </vt:variant>
      <vt:variant>
        <vt:i4>0</vt:i4>
      </vt:variant>
      <vt:variant>
        <vt:i4>5</vt:i4>
      </vt:variant>
      <vt:variant>
        <vt:lpwstr/>
      </vt:variant>
      <vt:variant>
        <vt:lpwstr>_Toc294172315</vt:lpwstr>
      </vt:variant>
      <vt:variant>
        <vt:i4>1835058</vt:i4>
      </vt:variant>
      <vt:variant>
        <vt:i4>104</vt:i4>
      </vt:variant>
      <vt:variant>
        <vt:i4>0</vt:i4>
      </vt:variant>
      <vt:variant>
        <vt:i4>5</vt:i4>
      </vt:variant>
      <vt:variant>
        <vt:lpwstr/>
      </vt:variant>
      <vt:variant>
        <vt:lpwstr>_Toc294172314</vt:lpwstr>
      </vt:variant>
      <vt:variant>
        <vt:i4>1835058</vt:i4>
      </vt:variant>
      <vt:variant>
        <vt:i4>98</vt:i4>
      </vt:variant>
      <vt:variant>
        <vt:i4>0</vt:i4>
      </vt:variant>
      <vt:variant>
        <vt:i4>5</vt:i4>
      </vt:variant>
      <vt:variant>
        <vt:lpwstr/>
      </vt:variant>
      <vt:variant>
        <vt:lpwstr>_Toc294172313</vt:lpwstr>
      </vt:variant>
      <vt:variant>
        <vt:i4>1835058</vt:i4>
      </vt:variant>
      <vt:variant>
        <vt:i4>92</vt:i4>
      </vt:variant>
      <vt:variant>
        <vt:i4>0</vt:i4>
      </vt:variant>
      <vt:variant>
        <vt:i4>5</vt:i4>
      </vt:variant>
      <vt:variant>
        <vt:lpwstr/>
      </vt:variant>
      <vt:variant>
        <vt:lpwstr>_Toc294172312</vt:lpwstr>
      </vt:variant>
      <vt:variant>
        <vt:i4>1835058</vt:i4>
      </vt:variant>
      <vt:variant>
        <vt:i4>86</vt:i4>
      </vt:variant>
      <vt:variant>
        <vt:i4>0</vt:i4>
      </vt:variant>
      <vt:variant>
        <vt:i4>5</vt:i4>
      </vt:variant>
      <vt:variant>
        <vt:lpwstr/>
      </vt:variant>
      <vt:variant>
        <vt:lpwstr>_Toc294172311</vt:lpwstr>
      </vt:variant>
      <vt:variant>
        <vt:i4>1835058</vt:i4>
      </vt:variant>
      <vt:variant>
        <vt:i4>80</vt:i4>
      </vt:variant>
      <vt:variant>
        <vt:i4>0</vt:i4>
      </vt:variant>
      <vt:variant>
        <vt:i4>5</vt:i4>
      </vt:variant>
      <vt:variant>
        <vt:lpwstr/>
      </vt:variant>
      <vt:variant>
        <vt:lpwstr>_Toc294172310</vt:lpwstr>
      </vt:variant>
      <vt:variant>
        <vt:i4>1900594</vt:i4>
      </vt:variant>
      <vt:variant>
        <vt:i4>74</vt:i4>
      </vt:variant>
      <vt:variant>
        <vt:i4>0</vt:i4>
      </vt:variant>
      <vt:variant>
        <vt:i4>5</vt:i4>
      </vt:variant>
      <vt:variant>
        <vt:lpwstr/>
      </vt:variant>
      <vt:variant>
        <vt:lpwstr>_Toc294172309</vt:lpwstr>
      </vt:variant>
      <vt:variant>
        <vt:i4>1900594</vt:i4>
      </vt:variant>
      <vt:variant>
        <vt:i4>68</vt:i4>
      </vt:variant>
      <vt:variant>
        <vt:i4>0</vt:i4>
      </vt:variant>
      <vt:variant>
        <vt:i4>5</vt:i4>
      </vt:variant>
      <vt:variant>
        <vt:lpwstr/>
      </vt:variant>
      <vt:variant>
        <vt:lpwstr>_Toc294172308</vt:lpwstr>
      </vt:variant>
      <vt:variant>
        <vt:i4>1900594</vt:i4>
      </vt:variant>
      <vt:variant>
        <vt:i4>62</vt:i4>
      </vt:variant>
      <vt:variant>
        <vt:i4>0</vt:i4>
      </vt:variant>
      <vt:variant>
        <vt:i4>5</vt:i4>
      </vt:variant>
      <vt:variant>
        <vt:lpwstr/>
      </vt:variant>
      <vt:variant>
        <vt:lpwstr>_Toc294172307</vt:lpwstr>
      </vt:variant>
      <vt:variant>
        <vt:i4>1900594</vt:i4>
      </vt:variant>
      <vt:variant>
        <vt:i4>56</vt:i4>
      </vt:variant>
      <vt:variant>
        <vt:i4>0</vt:i4>
      </vt:variant>
      <vt:variant>
        <vt:i4>5</vt:i4>
      </vt:variant>
      <vt:variant>
        <vt:lpwstr/>
      </vt:variant>
      <vt:variant>
        <vt:lpwstr>_Toc294172306</vt:lpwstr>
      </vt:variant>
      <vt:variant>
        <vt:i4>1900594</vt:i4>
      </vt:variant>
      <vt:variant>
        <vt:i4>50</vt:i4>
      </vt:variant>
      <vt:variant>
        <vt:i4>0</vt:i4>
      </vt:variant>
      <vt:variant>
        <vt:i4>5</vt:i4>
      </vt:variant>
      <vt:variant>
        <vt:lpwstr/>
      </vt:variant>
      <vt:variant>
        <vt:lpwstr>_Toc294172305</vt:lpwstr>
      </vt:variant>
      <vt:variant>
        <vt:i4>1900594</vt:i4>
      </vt:variant>
      <vt:variant>
        <vt:i4>44</vt:i4>
      </vt:variant>
      <vt:variant>
        <vt:i4>0</vt:i4>
      </vt:variant>
      <vt:variant>
        <vt:i4>5</vt:i4>
      </vt:variant>
      <vt:variant>
        <vt:lpwstr/>
      </vt:variant>
      <vt:variant>
        <vt:lpwstr>_Toc294172304</vt:lpwstr>
      </vt:variant>
      <vt:variant>
        <vt:i4>1900594</vt:i4>
      </vt:variant>
      <vt:variant>
        <vt:i4>38</vt:i4>
      </vt:variant>
      <vt:variant>
        <vt:i4>0</vt:i4>
      </vt:variant>
      <vt:variant>
        <vt:i4>5</vt:i4>
      </vt:variant>
      <vt:variant>
        <vt:lpwstr/>
      </vt:variant>
      <vt:variant>
        <vt:lpwstr>_Toc294172303</vt:lpwstr>
      </vt:variant>
      <vt:variant>
        <vt:i4>1900594</vt:i4>
      </vt:variant>
      <vt:variant>
        <vt:i4>32</vt:i4>
      </vt:variant>
      <vt:variant>
        <vt:i4>0</vt:i4>
      </vt:variant>
      <vt:variant>
        <vt:i4>5</vt:i4>
      </vt:variant>
      <vt:variant>
        <vt:lpwstr/>
      </vt:variant>
      <vt:variant>
        <vt:lpwstr>_Toc294172302</vt:lpwstr>
      </vt:variant>
      <vt:variant>
        <vt:i4>1900594</vt:i4>
      </vt:variant>
      <vt:variant>
        <vt:i4>26</vt:i4>
      </vt:variant>
      <vt:variant>
        <vt:i4>0</vt:i4>
      </vt:variant>
      <vt:variant>
        <vt:i4>5</vt:i4>
      </vt:variant>
      <vt:variant>
        <vt:lpwstr/>
      </vt:variant>
      <vt:variant>
        <vt:lpwstr>_Toc294172301</vt:lpwstr>
      </vt:variant>
      <vt:variant>
        <vt:i4>1900594</vt:i4>
      </vt:variant>
      <vt:variant>
        <vt:i4>20</vt:i4>
      </vt:variant>
      <vt:variant>
        <vt:i4>0</vt:i4>
      </vt:variant>
      <vt:variant>
        <vt:i4>5</vt:i4>
      </vt:variant>
      <vt:variant>
        <vt:lpwstr/>
      </vt:variant>
      <vt:variant>
        <vt:lpwstr>_Toc294172300</vt:lpwstr>
      </vt:variant>
      <vt:variant>
        <vt:i4>1310771</vt:i4>
      </vt:variant>
      <vt:variant>
        <vt:i4>14</vt:i4>
      </vt:variant>
      <vt:variant>
        <vt:i4>0</vt:i4>
      </vt:variant>
      <vt:variant>
        <vt:i4>5</vt:i4>
      </vt:variant>
      <vt:variant>
        <vt:lpwstr/>
      </vt:variant>
      <vt:variant>
        <vt:lpwstr>_Toc294172299</vt:lpwstr>
      </vt:variant>
      <vt:variant>
        <vt:i4>1310771</vt:i4>
      </vt:variant>
      <vt:variant>
        <vt:i4>8</vt:i4>
      </vt:variant>
      <vt:variant>
        <vt:i4>0</vt:i4>
      </vt:variant>
      <vt:variant>
        <vt:i4>5</vt:i4>
      </vt:variant>
      <vt:variant>
        <vt:lpwstr/>
      </vt:variant>
      <vt:variant>
        <vt:lpwstr>_Toc294172298</vt:lpwstr>
      </vt:variant>
      <vt:variant>
        <vt:i4>1310771</vt:i4>
      </vt:variant>
      <vt:variant>
        <vt:i4>2</vt:i4>
      </vt:variant>
      <vt:variant>
        <vt:i4>0</vt:i4>
      </vt:variant>
      <vt:variant>
        <vt:i4>5</vt:i4>
      </vt:variant>
      <vt:variant>
        <vt:lpwstr/>
      </vt:variant>
      <vt:variant>
        <vt:lpwstr>_Toc294172297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Khoa Cong nghe Thong tin</dc:creator>
  <cp:keywords/>
  <cp:lastModifiedBy>Hùng Lê Mạnh</cp:lastModifiedBy>
  <cp:revision>34</cp:revision>
  <cp:lastPrinted>2019-05-23T15:15:00Z</cp:lastPrinted>
  <dcterms:created xsi:type="dcterms:W3CDTF">2019-05-23T08:51:00Z</dcterms:created>
  <dcterms:modified xsi:type="dcterms:W3CDTF">2019-05-23T15:24:00Z</dcterms:modified>
</cp:coreProperties>
</file>